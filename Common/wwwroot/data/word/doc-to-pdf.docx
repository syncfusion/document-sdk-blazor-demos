
<file path=[Content_Types].xml><?xml version="1.0" encoding="utf-8"?>
<Types xmlns="http://schemas.openxmlformats.org/package/2006/content-types">
  <Default Extension="emf" ContentType="image/x-emf"/>
  <Default Extension="gif" ContentType="image/gif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1F0DA15" w14:textId="77777777" w:rsidR="001D38BF" w:rsidRPr="00683DC9" w:rsidRDefault="00AF6E60" w:rsidP="00531BC2">
      <w:pPr>
        <w:pStyle w:val="Heading1"/>
        <w:suppressLineNumbers/>
        <w:jc w:val="center"/>
        <w:rPr>
          <w:rFonts w:cstheme="minorHAnsi"/>
        </w:rPr>
      </w:pPr>
      <w:r w:rsidRPr="00683DC9">
        <w:rPr>
          <w:rFonts w:cstheme="minorHAnsi"/>
        </w:rPr>
        <w:t xml:space="preserve">Word to </w:t>
      </w:r>
      <w:r w:rsidR="007D3C19">
        <w:rPr>
          <w:rFonts w:cstheme="minorHAnsi"/>
        </w:rPr>
        <w:t>PDF</w:t>
      </w:r>
      <w:r w:rsidRPr="00683DC9">
        <w:rPr>
          <w:rFonts w:cstheme="minorHAnsi"/>
        </w:rPr>
        <w:t xml:space="preserve"> conversion</w:t>
      </w:r>
    </w:p>
    <w:p w14:paraId="6C4E1336" w14:textId="7117998D" w:rsidR="00546C89" w:rsidRPr="00BF6514" w:rsidRDefault="001A4E73" w:rsidP="00BF6514">
      <w:pPr>
        <w:pStyle w:val="t"/>
        <w:rPr>
          <w:color w:val="000000"/>
          <w:lang w:val="fr-FR" w:eastAsia="en-IN"/>
        </w:rPr>
      </w:pPr>
      <w:r w:rsidRPr="0004698E">
        <w:rPr>
          <w:noProof/>
          <w:lang w:eastAsia="en-US"/>
        </w:rPr>
        <w:drawing>
          <wp:anchor distT="0" distB="0" distL="114300" distR="114300" simplePos="0" relativeHeight="251651072" behindDoc="0" locked="1" layoutInCell="1" allowOverlap="1" wp14:anchorId="2531F21B" wp14:editId="7B1BFA39">
            <wp:simplePos x="0" y="0"/>
            <wp:positionH relativeFrom="column">
              <wp:posOffset>4679950</wp:posOffset>
            </wp:positionH>
            <wp:positionV relativeFrom="margin">
              <wp:posOffset>2813050</wp:posOffset>
            </wp:positionV>
            <wp:extent cx="1228725" cy="1228725"/>
            <wp:effectExtent l="266700" t="266700" r="238125" b="257175"/>
            <wp:wrapSquare wrapText="bothSides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BenBois_Christmas_tree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8900000">
                      <a:off x="0" y="0"/>
                      <a:ext cx="1228725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14B03" w:rsidRPr="00414B03">
        <w:rPr>
          <w:color w:val="000000"/>
          <w:lang w:val="fr-FR" w:eastAsia="en-IN"/>
        </w:rPr>
        <w:t xml:space="preserve">Lorem ipsum </w:t>
      </w:r>
      <w:proofErr w:type="spellStart"/>
      <w:r w:rsidR="00414B03" w:rsidRPr="00414B03">
        <w:rPr>
          <w:color w:val="000000"/>
          <w:lang w:val="fr-FR" w:eastAsia="en-IN"/>
        </w:rPr>
        <w:t>dolor</w:t>
      </w:r>
      <w:proofErr w:type="spellEnd"/>
      <w:r w:rsidR="00414B03" w:rsidRPr="00414B03">
        <w:rPr>
          <w:color w:val="000000"/>
          <w:lang w:val="fr-FR" w:eastAsia="en-IN"/>
        </w:rPr>
        <w:t xml:space="preserve"> </w:t>
      </w:r>
      <w:proofErr w:type="spellStart"/>
      <w:r w:rsidR="00414B03" w:rsidRPr="00414B03">
        <w:rPr>
          <w:color w:val="000000"/>
          <w:lang w:val="fr-FR" w:eastAsia="en-IN"/>
        </w:rPr>
        <w:t>sit</w:t>
      </w:r>
      <w:proofErr w:type="spellEnd"/>
      <w:r w:rsidR="00414B03" w:rsidRPr="00414B03">
        <w:rPr>
          <w:color w:val="000000"/>
          <w:lang w:val="fr-FR" w:eastAsia="en-IN"/>
        </w:rPr>
        <w:t xml:space="preserve"> </w:t>
      </w:r>
      <w:proofErr w:type="spellStart"/>
      <w:r w:rsidR="00414B03" w:rsidRPr="00414B03">
        <w:rPr>
          <w:color w:val="000000"/>
          <w:lang w:val="fr-FR" w:eastAsia="en-IN"/>
        </w:rPr>
        <w:t>amet</w:t>
      </w:r>
      <w:proofErr w:type="spellEnd"/>
      <w:r w:rsidR="00414B03" w:rsidRPr="00414B03">
        <w:rPr>
          <w:color w:val="000000"/>
          <w:lang w:val="fr-FR" w:eastAsia="en-IN"/>
        </w:rPr>
        <w:t xml:space="preserve">, </w:t>
      </w:r>
      <w:proofErr w:type="spellStart"/>
      <w:r w:rsidR="00414B03" w:rsidRPr="00414B03">
        <w:rPr>
          <w:color w:val="000000"/>
          <w:lang w:val="fr-FR" w:eastAsia="en-IN"/>
        </w:rPr>
        <w:t>lacus</w:t>
      </w:r>
      <w:proofErr w:type="spellEnd"/>
      <w:r w:rsidR="00414B03" w:rsidRPr="00414B03">
        <w:rPr>
          <w:color w:val="000000"/>
          <w:lang w:val="fr-FR" w:eastAsia="en-IN"/>
        </w:rPr>
        <w:t xml:space="preserve"> </w:t>
      </w:r>
      <w:proofErr w:type="spellStart"/>
      <w:r w:rsidR="00414B03" w:rsidRPr="00414B03">
        <w:rPr>
          <w:color w:val="000000"/>
          <w:lang w:val="fr-FR" w:eastAsia="en-IN"/>
        </w:rPr>
        <w:t>amet</w:t>
      </w:r>
      <w:proofErr w:type="spellEnd"/>
      <w:r w:rsidR="00414B03" w:rsidRPr="00414B03">
        <w:rPr>
          <w:color w:val="000000"/>
          <w:lang w:val="fr-FR" w:eastAsia="en-IN"/>
        </w:rPr>
        <w:t xml:space="preserve"> </w:t>
      </w:r>
      <w:proofErr w:type="spellStart"/>
      <w:r w:rsidR="00414B03" w:rsidRPr="00414B03">
        <w:rPr>
          <w:color w:val="000000"/>
          <w:lang w:val="fr-FR" w:eastAsia="en-IN"/>
        </w:rPr>
        <w:t>amet</w:t>
      </w:r>
      <w:proofErr w:type="spellEnd"/>
      <w:r w:rsidR="00414B03" w:rsidRPr="00414B03">
        <w:rPr>
          <w:color w:val="000000"/>
          <w:lang w:val="fr-FR" w:eastAsia="en-IN"/>
        </w:rPr>
        <w:t xml:space="preserve"> </w:t>
      </w:r>
      <w:proofErr w:type="spellStart"/>
      <w:r w:rsidR="00414B03" w:rsidRPr="00414B03">
        <w:rPr>
          <w:color w:val="000000"/>
          <w:lang w:val="fr-FR" w:eastAsia="en-IN"/>
        </w:rPr>
        <w:t>ultricies</w:t>
      </w:r>
      <w:proofErr w:type="spellEnd"/>
      <w:r w:rsidR="00414B03" w:rsidRPr="00414B03">
        <w:rPr>
          <w:color w:val="000000"/>
          <w:lang w:val="fr-FR" w:eastAsia="en-IN"/>
        </w:rPr>
        <w:t xml:space="preserve">. </w:t>
      </w:r>
      <w:commentRangeStart w:id="0"/>
      <w:commentRangeStart w:id="1"/>
      <w:proofErr w:type="spellStart"/>
      <w:r w:rsidR="00414B03" w:rsidRPr="00414B03">
        <w:rPr>
          <w:color w:val="000000"/>
          <w:lang w:val="fr-FR" w:eastAsia="en-IN"/>
        </w:rPr>
        <w:t>Quisque</w:t>
      </w:r>
      <w:proofErr w:type="spellEnd"/>
      <w:r w:rsidR="00414B03" w:rsidRPr="00414B03">
        <w:rPr>
          <w:color w:val="000000"/>
          <w:lang w:val="fr-FR" w:eastAsia="en-IN"/>
        </w:rPr>
        <w:t xml:space="preserve"> </w:t>
      </w:r>
      <w:commentRangeEnd w:id="0"/>
      <w:r w:rsidR="006D04DC">
        <w:rPr>
          <w:rStyle w:val="CommentReference"/>
          <w:rFonts w:eastAsia="Times New Roman"/>
          <w:lang w:eastAsia="en-US"/>
        </w:rPr>
        <w:commentReference w:id="0"/>
      </w:r>
      <w:commentRangeEnd w:id="1"/>
      <w:r w:rsidR="00321D17">
        <w:rPr>
          <w:rStyle w:val="CommentReference"/>
          <w:rFonts w:eastAsia="Times New Roman"/>
          <w:lang w:eastAsia="en-US"/>
        </w:rPr>
        <w:commentReference w:id="1"/>
      </w:r>
      <w:r w:rsidR="00414B03" w:rsidRPr="00414B03">
        <w:rPr>
          <w:color w:val="000000"/>
          <w:lang w:val="fr-FR" w:eastAsia="en-IN"/>
        </w:rPr>
        <w:t xml:space="preserve">mi </w:t>
      </w:r>
      <w:proofErr w:type="spellStart"/>
      <w:r w:rsidR="00414B03" w:rsidRPr="00414B03">
        <w:rPr>
          <w:color w:val="000000"/>
          <w:lang w:val="fr-FR" w:eastAsia="en-IN"/>
        </w:rPr>
        <w:t>venenatis</w:t>
      </w:r>
      <w:proofErr w:type="spellEnd"/>
      <w:r w:rsidR="00414B03" w:rsidRPr="00414B03">
        <w:rPr>
          <w:color w:val="000000"/>
          <w:lang w:val="fr-FR" w:eastAsia="en-IN"/>
        </w:rPr>
        <w:t xml:space="preserve"> morbi libero, </w:t>
      </w:r>
      <w:proofErr w:type="spellStart"/>
      <w:proofErr w:type="gramStart"/>
      <w:r w:rsidR="00414B03" w:rsidRPr="00414B03">
        <w:rPr>
          <w:color w:val="000000"/>
          <w:lang w:val="fr-FR" w:eastAsia="en-IN"/>
        </w:rPr>
        <w:t>orci</w:t>
      </w:r>
      <w:proofErr w:type="spellEnd"/>
      <w:r w:rsidR="00414B03" w:rsidRPr="00414B03">
        <w:rPr>
          <w:color w:val="000000"/>
          <w:lang w:val="fr-FR" w:eastAsia="en-IN"/>
        </w:rPr>
        <w:t xml:space="preserve"> </w:t>
      </w:r>
      <w:r w:rsidR="00414B03" w:rsidRPr="005F3993">
        <w:rPr>
          <w:color w:val="000000"/>
          <w:lang w:val="fr-FR" w:eastAsia="en-IN"/>
        </w:rPr>
        <w:t xml:space="preserve"> </w:t>
      </w:r>
      <w:r w:rsidRPr="005F3993">
        <w:rPr>
          <w:color w:val="000000"/>
          <w:lang w:val="fr-FR" w:eastAsia="en-IN"/>
        </w:rPr>
        <w:t>dis</w:t>
      </w:r>
      <w:proofErr w:type="gramEnd"/>
      <w:r w:rsidRPr="005F3993">
        <w:rPr>
          <w:color w:val="000000"/>
          <w:lang w:val="fr-FR" w:eastAsia="en-IN"/>
        </w:rPr>
        <w:t xml:space="preserve">, mi ut et class porta, massa </w:t>
      </w:r>
      <w:proofErr w:type="spellStart"/>
      <w:r w:rsidRPr="005F3993">
        <w:rPr>
          <w:color w:val="000000"/>
          <w:lang w:val="fr-FR" w:eastAsia="en-IN"/>
        </w:rPr>
        <w:t>ligula</w:t>
      </w:r>
      <w:proofErr w:type="spellEnd"/>
      <w:r w:rsidRPr="005F3993">
        <w:rPr>
          <w:color w:val="000000"/>
          <w:lang w:val="fr-FR" w:eastAsia="en-IN"/>
        </w:rPr>
        <w:t xml:space="preserve"> magna </w:t>
      </w:r>
      <w:proofErr w:type="spellStart"/>
      <w:r w:rsidRPr="005F3993">
        <w:rPr>
          <w:color w:val="000000"/>
          <w:lang w:val="fr-FR" w:eastAsia="en-IN"/>
        </w:rPr>
        <w:t>enim</w:t>
      </w:r>
      <w:proofErr w:type="spellEnd"/>
      <w:r w:rsidRPr="005F3993">
        <w:rPr>
          <w:color w:val="000000"/>
          <w:lang w:val="fr-FR" w:eastAsia="en-IN"/>
        </w:rPr>
        <w:t xml:space="preserve">, </w:t>
      </w:r>
      <w:proofErr w:type="spellStart"/>
      <w:r w:rsidRPr="005F3993">
        <w:rPr>
          <w:color w:val="000000"/>
          <w:lang w:val="fr-FR" w:eastAsia="en-IN"/>
        </w:rPr>
        <w:t>aliquam</w:t>
      </w:r>
      <w:proofErr w:type="spellEnd"/>
      <w:r w:rsidRPr="005F3993">
        <w:rPr>
          <w:color w:val="000000"/>
          <w:lang w:val="fr-FR" w:eastAsia="en-IN"/>
        </w:rPr>
        <w:t xml:space="preserve"> </w:t>
      </w:r>
      <w:proofErr w:type="spellStart"/>
      <w:r w:rsidRPr="005F3993">
        <w:rPr>
          <w:color w:val="000000"/>
          <w:lang w:val="fr-FR" w:eastAsia="en-IN"/>
        </w:rPr>
        <w:t>orci</w:t>
      </w:r>
      <w:proofErr w:type="spellEnd"/>
      <w:r w:rsidRPr="005F3993">
        <w:rPr>
          <w:color w:val="000000"/>
          <w:lang w:val="fr-FR" w:eastAsia="en-IN"/>
        </w:rPr>
        <w:t xml:space="preserve"> </w:t>
      </w:r>
      <w:proofErr w:type="spellStart"/>
      <w:r w:rsidR="005F3993">
        <w:rPr>
          <w:color w:val="000000"/>
          <w:lang w:val="fr-FR" w:eastAsia="en-IN"/>
        </w:rPr>
        <w:t>vestibulum</w:t>
      </w:r>
      <w:proofErr w:type="spellEnd"/>
    </w:p>
    <w:p w14:paraId="41114983" w14:textId="527175FB" w:rsidR="001A7E39" w:rsidRPr="001A7E39" w:rsidRDefault="000F2B4F" w:rsidP="00531BC2">
      <w:pPr>
        <w:pStyle w:val="t"/>
        <w:suppressLineNumbers/>
        <w:outlineLvl w:val="1"/>
        <w:rPr>
          <w:b/>
          <w:color w:val="000000"/>
          <w:sz w:val="28"/>
          <w:lang w:val="fr-FR" w:eastAsia="en-IN"/>
        </w:rPr>
      </w:pPr>
      <w:proofErr w:type="spellStart"/>
      <w:r>
        <w:rPr>
          <w:b/>
          <w:color w:val="000000"/>
          <w:sz w:val="28"/>
          <w:lang w:val="fr-FR" w:eastAsia="en-IN"/>
        </w:rPr>
        <w:t>Mathematical</w:t>
      </w:r>
      <w:proofErr w:type="spellEnd"/>
      <w:r>
        <w:rPr>
          <w:b/>
          <w:color w:val="000000"/>
          <w:sz w:val="28"/>
          <w:lang w:val="fr-FR" w:eastAsia="en-IN"/>
        </w:rPr>
        <w:t xml:space="preserve"> </w:t>
      </w:r>
      <w:r w:rsidR="001A7E39" w:rsidRPr="001A7E39">
        <w:rPr>
          <w:b/>
          <w:color w:val="000000"/>
          <w:sz w:val="28"/>
          <w:lang w:val="fr-FR" w:eastAsia="en-IN"/>
        </w:rPr>
        <w:t>Equation</w:t>
      </w:r>
    </w:p>
    <w:p w14:paraId="3BA39192" w14:textId="1F8DB3FB" w:rsidR="00C44CE0" w:rsidRPr="000F2B4F" w:rsidRDefault="000F2B4F" w:rsidP="00531BC2">
      <w:pPr>
        <w:pStyle w:val="t"/>
        <w:suppressLineNumbers/>
        <w:rPr>
          <w:color w:val="000000"/>
          <w:sz w:val="36"/>
          <w:lang w:val="fr-FR" w:eastAsia="en-IN"/>
        </w:rPr>
      </w:pPr>
      <m:oMathPara>
        <m:oMathParaPr>
          <m:jc m:val="center"/>
        </m:oMathParaPr>
        <m:oMath>
          <m:r>
            <w:rPr>
              <w:rFonts w:ascii="Cambria Math" w:hAnsi="Cambria Math"/>
              <w:color w:val="000000"/>
              <w:sz w:val="36"/>
              <w:lang w:val="fr-FR" w:eastAsia="en-IN"/>
            </w:rPr>
            <m:t>f</m:t>
          </m:r>
          <m:d>
            <m:dPr>
              <m:ctrlPr>
                <w:rPr>
                  <w:rFonts w:ascii="Cambria Math" w:hAnsi="Cambria Math"/>
                  <w:color w:val="000000"/>
                  <w:sz w:val="36"/>
                  <w:lang w:val="fr-FR" w:eastAsia="en-IN"/>
                </w:rPr>
              </m:ctrlPr>
            </m:dPr>
            <m:e>
              <m:r>
                <w:rPr>
                  <w:rFonts w:ascii="Cambria Math" w:hAnsi="Cambria Math"/>
                  <w:color w:val="000000"/>
                  <w:sz w:val="36"/>
                  <w:lang w:val="fr-FR" w:eastAsia="en-IN"/>
                </w:rPr>
                <m:t>x</m:t>
              </m:r>
            </m:e>
          </m:d>
          <m:r>
            <w:rPr>
              <w:rFonts w:ascii="Cambria Math" w:hAnsi="Cambria Math"/>
              <w:color w:val="000000"/>
              <w:sz w:val="36"/>
              <w:lang w:val="fr-FR" w:eastAsia="en-IN"/>
            </w:rPr>
            <m:t>=</m:t>
          </m:r>
          <m:sSub>
            <m:sSubPr>
              <m:ctrlPr>
                <w:rPr>
                  <w:rFonts w:ascii="Cambria Math" w:hAnsi="Cambria Math"/>
                  <w:color w:val="000000"/>
                  <w:sz w:val="36"/>
                  <w:lang w:val="fr-FR" w:eastAsia="en-IN"/>
                </w:rPr>
              </m:ctrlPr>
            </m:sSubPr>
            <m:e>
              <m:r>
                <w:rPr>
                  <w:rFonts w:ascii="Cambria Math" w:hAnsi="Cambria Math"/>
                  <w:color w:val="000000"/>
                  <w:sz w:val="36"/>
                  <w:lang w:val="fr-FR" w:eastAsia="en-IN"/>
                </w:rPr>
                <m:t>a</m:t>
              </m:r>
            </m:e>
            <m:sub>
              <m:r>
                <w:rPr>
                  <w:rFonts w:ascii="Cambria Math" w:hAnsi="Cambria Math"/>
                  <w:color w:val="000000"/>
                  <w:sz w:val="36"/>
                  <w:lang w:val="fr-FR" w:eastAsia="en-IN"/>
                </w:rPr>
                <m:t>0</m:t>
              </m:r>
            </m:sub>
          </m:sSub>
          <m:r>
            <w:rPr>
              <w:rFonts w:ascii="Cambria Math" w:hAnsi="Cambria Math"/>
              <w:color w:val="000000"/>
              <w:sz w:val="36"/>
              <w:lang w:val="fr-FR" w:eastAsia="en-IN"/>
            </w:rPr>
            <m:t>+</m:t>
          </m:r>
          <m:nary>
            <m:naryPr>
              <m:chr m:val="∑"/>
              <m:grow m:val="1"/>
              <m:ctrlPr>
                <w:rPr>
                  <w:rFonts w:ascii="Cambria Math" w:hAnsi="Cambria Math"/>
                  <w:color w:val="000000"/>
                  <w:sz w:val="36"/>
                  <w:lang w:val="fr-FR" w:eastAsia="en-IN"/>
                </w:rPr>
              </m:ctrlPr>
            </m:naryPr>
            <m:sub>
              <m:r>
                <w:rPr>
                  <w:rFonts w:ascii="Cambria Math" w:hAnsi="Cambria Math"/>
                  <w:color w:val="000000"/>
                  <w:sz w:val="36"/>
                  <w:lang w:val="fr-FR" w:eastAsia="en-IN"/>
                </w:rPr>
                <m:t>n=1</m:t>
              </m:r>
            </m:sub>
            <m:sup>
              <m:r>
                <w:rPr>
                  <w:rFonts w:ascii="Cambria Math" w:hAnsi="Cambria Math"/>
                  <w:color w:val="000000"/>
                  <w:sz w:val="36"/>
                  <w:lang w:val="fr-FR" w:eastAsia="en-IN"/>
                </w:rPr>
                <m:t>∞</m:t>
              </m:r>
            </m:sup>
            <m:e>
              <m:d>
                <m:dPr>
                  <m:ctrlPr>
                    <w:rPr>
                      <w:rFonts w:ascii="Cambria Math" w:hAnsi="Cambria Math"/>
                      <w:color w:val="000000"/>
                      <w:sz w:val="36"/>
                      <w:lang w:val="fr-FR" w:eastAsia="en-IN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color w:val="000000"/>
                          <w:sz w:val="36"/>
                          <w:lang w:val="fr-FR" w:eastAsia="en-IN"/>
                        </w:rPr>
                      </m:ctrlPr>
                    </m:sSubPr>
                    <m:e>
                      <m:r>
                        <w:rPr>
                          <w:rFonts w:ascii="Cambria Math" w:eastAsia="Cambria Math" w:hAnsi="Cambria Math" w:cs="Cambria Math"/>
                          <w:color w:val="000000"/>
                          <w:sz w:val="36"/>
                          <w:lang w:val="fr-FR" w:eastAsia="en-IN"/>
                        </w:rPr>
                        <m:t>a</m:t>
                      </m:r>
                    </m:e>
                    <m:sub>
                      <m:r>
                        <w:rPr>
                          <w:rFonts w:ascii="Cambria Math" w:eastAsia="Cambria Math" w:hAnsi="Cambria Math" w:cs="Cambria Math"/>
                          <w:color w:val="000000"/>
                          <w:sz w:val="36"/>
                          <w:lang w:val="fr-FR" w:eastAsia="en-IN"/>
                        </w:rPr>
                        <m:t>n</m:t>
                      </m:r>
                    </m:sub>
                  </m:sSub>
                  <m:func>
                    <m:funcPr>
                      <m:ctrlPr>
                        <w:rPr>
                          <w:rFonts w:ascii="Cambria Math" w:hAnsi="Cambria Math"/>
                          <w:color w:val="000000"/>
                          <w:sz w:val="36"/>
                          <w:lang w:val="fr-FR" w:eastAsia="en-IN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eastAsia="Cambria Math" w:hAnsi="Cambria Math" w:cs="Cambria Math"/>
                          <w:color w:val="000000"/>
                          <w:sz w:val="36"/>
                          <w:lang w:val="fr-FR" w:eastAsia="en-IN"/>
                        </w:rPr>
                        <m:t>cos</m:t>
                      </m:r>
                    </m:fName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color w:val="000000"/>
                              <w:sz w:val="36"/>
                              <w:lang w:val="fr-FR" w:eastAsia="en-IN"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="Cambria Math" w:hAnsi="Cambria Math" w:cs="Cambria Math"/>
                              <w:color w:val="000000"/>
                              <w:sz w:val="36"/>
                              <w:lang w:val="fr-FR" w:eastAsia="en-IN"/>
                            </w:rPr>
                            <m:t>nπx</m:t>
                          </m:r>
                        </m:num>
                        <m:den>
                          <m:r>
                            <w:rPr>
                              <w:rFonts w:ascii="Cambria Math" w:eastAsia="Cambria Math" w:hAnsi="Cambria Math" w:cs="Cambria Math"/>
                              <w:color w:val="000000"/>
                              <w:sz w:val="36"/>
                              <w:lang w:val="fr-FR" w:eastAsia="en-IN"/>
                            </w:rPr>
                            <m:t>L</m:t>
                          </m:r>
                        </m:den>
                      </m:f>
                    </m:e>
                  </m:func>
                  <m:r>
                    <w:rPr>
                      <w:rFonts w:ascii="Cambria Math" w:eastAsia="Cambria Math" w:hAnsi="Cambria Math" w:cs="Cambria Math"/>
                      <w:color w:val="000000"/>
                      <w:sz w:val="36"/>
                      <w:lang w:val="fr-FR" w:eastAsia="en-IN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color w:val="000000"/>
                          <w:sz w:val="36"/>
                          <w:lang w:val="fr-FR" w:eastAsia="en-IN"/>
                        </w:rPr>
                      </m:ctrlPr>
                    </m:sSubPr>
                    <m:e>
                      <m:r>
                        <w:rPr>
                          <w:rFonts w:ascii="Cambria Math" w:eastAsia="Cambria Math" w:hAnsi="Cambria Math" w:cs="Cambria Math"/>
                          <w:color w:val="000000"/>
                          <w:sz w:val="36"/>
                          <w:lang w:val="fr-FR" w:eastAsia="en-IN"/>
                        </w:rPr>
                        <m:t>b</m:t>
                      </m:r>
                    </m:e>
                    <m:sub>
                      <m:r>
                        <w:rPr>
                          <w:rFonts w:ascii="Cambria Math" w:eastAsia="Cambria Math" w:hAnsi="Cambria Math" w:cs="Cambria Math"/>
                          <w:color w:val="000000"/>
                          <w:sz w:val="36"/>
                          <w:lang w:val="fr-FR" w:eastAsia="en-IN"/>
                        </w:rPr>
                        <m:t>n</m:t>
                      </m:r>
                    </m:sub>
                  </m:sSub>
                  <m:func>
                    <m:funcPr>
                      <m:ctrlPr>
                        <w:rPr>
                          <w:rFonts w:ascii="Cambria Math" w:hAnsi="Cambria Math"/>
                          <w:color w:val="000000"/>
                          <w:sz w:val="36"/>
                          <w:lang w:val="fr-FR" w:eastAsia="en-IN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eastAsia="Cambria Math" w:hAnsi="Cambria Math" w:cs="Cambria Math"/>
                          <w:color w:val="000000"/>
                          <w:sz w:val="36"/>
                          <w:lang w:val="fr-FR" w:eastAsia="en-IN"/>
                        </w:rPr>
                        <m:t>sin</m:t>
                      </m:r>
                    </m:fName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color w:val="000000"/>
                              <w:sz w:val="36"/>
                              <w:lang w:val="fr-FR" w:eastAsia="en-IN"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="Cambria Math" w:hAnsi="Cambria Math" w:cs="Cambria Math"/>
                              <w:color w:val="000000"/>
                              <w:sz w:val="36"/>
                              <w:lang w:val="fr-FR" w:eastAsia="en-IN"/>
                            </w:rPr>
                            <m:t>nπx</m:t>
                          </m:r>
                        </m:num>
                        <m:den>
                          <m:r>
                            <w:rPr>
                              <w:rFonts w:ascii="Cambria Math" w:eastAsia="Cambria Math" w:hAnsi="Cambria Math" w:cs="Cambria Math"/>
                              <w:color w:val="000000"/>
                              <w:sz w:val="36"/>
                              <w:lang w:val="fr-FR" w:eastAsia="en-IN"/>
                            </w:rPr>
                            <m:t>L</m:t>
                          </m:r>
                        </m:den>
                      </m:f>
                    </m:e>
                  </m:func>
                </m:e>
              </m:d>
            </m:e>
          </m:nary>
        </m:oMath>
      </m:oMathPara>
    </w:p>
    <w:p w14:paraId="1A3E78EE" w14:textId="77777777" w:rsidR="000F2B4F" w:rsidRPr="000F2B4F" w:rsidRDefault="000F2B4F" w:rsidP="00531BC2">
      <w:pPr>
        <w:pStyle w:val="t"/>
        <w:suppressLineNumbers/>
        <w:rPr>
          <w:b/>
          <w:color w:val="000000"/>
          <w:sz w:val="36"/>
          <w:lang w:val="fr-FR" w:eastAsia="en-IN"/>
        </w:rPr>
      </w:pPr>
    </w:p>
    <w:p w14:paraId="15B50F64" w14:textId="31F6EB7E" w:rsidR="001A4E73" w:rsidRPr="00DD49CF" w:rsidRDefault="001A4E73" w:rsidP="001A4E7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000000"/>
          <w:sz w:val="24"/>
          <w:szCs w:val="24"/>
          <w:lang w:val="fr-FR" w:eastAsia="en-IN"/>
        </w:rPr>
      </w:pPr>
      <w:proofErr w:type="spellStart"/>
      <w:r w:rsidRPr="0050669F">
        <w:rPr>
          <w:b/>
          <w:color w:val="000000"/>
          <w:sz w:val="24"/>
          <w:szCs w:val="24"/>
          <w:lang w:val="fr-FR" w:eastAsia="en-IN"/>
          <w:rPrChange w:id="2" w:author="Selvarathinam Muthu" w:date="2018-11-22T22:32:00Z">
            <w:rPr>
              <w:color w:val="000000"/>
              <w:sz w:val="24"/>
              <w:szCs w:val="24"/>
              <w:lang w:val="fr-FR" w:eastAsia="en-IN"/>
            </w:rPr>
          </w:rPrChange>
        </w:rPr>
        <w:t>Turpis</w:t>
      </w:r>
      <w:proofErr w:type="spellEnd"/>
      <w:r w:rsidRPr="00DD49CF">
        <w:rPr>
          <w:color w:val="000000"/>
          <w:sz w:val="24"/>
          <w:szCs w:val="24"/>
          <w:lang w:val="fr-FR" w:eastAsia="en-IN"/>
        </w:rPr>
        <w:t xml:space="preserve"> </w:t>
      </w:r>
      <w:proofErr w:type="spellStart"/>
      <w:r w:rsidRPr="00DD49CF">
        <w:rPr>
          <w:color w:val="000000"/>
          <w:sz w:val="24"/>
          <w:szCs w:val="24"/>
          <w:lang w:val="fr-FR" w:eastAsia="en-IN"/>
        </w:rPr>
        <w:t>facilisis</w:t>
      </w:r>
      <w:proofErr w:type="spellEnd"/>
      <w:r w:rsidRPr="00DD49CF">
        <w:rPr>
          <w:color w:val="000000"/>
          <w:sz w:val="24"/>
          <w:szCs w:val="24"/>
          <w:lang w:val="fr-FR" w:eastAsia="en-IN"/>
        </w:rPr>
        <w:t xml:space="preserve"> vitae </w:t>
      </w:r>
      <w:proofErr w:type="spellStart"/>
      <w:r w:rsidRPr="00DD49CF">
        <w:rPr>
          <w:color w:val="000000"/>
          <w:sz w:val="24"/>
          <w:szCs w:val="24"/>
          <w:lang w:val="fr-FR" w:eastAsia="en-IN"/>
        </w:rPr>
        <w:t>consequat</w:t>
      </w:r>
      <w:proofErr w:type="spellEnd"/>
      <w:r w:rsidRPr="00DD49CF">
        <w:rPr>
          <w:color w:val="000000"/>
          <w:sz w:val="24"/>
          <w:szCs w:val="24"/>
          <w:lang w:val="fr-FR" w:eastAsia="en-IN"/>
        </w:rPr>
        <w:t xml:space="preserve">, cum a </w:t>
      </w:r>
      <w:proofErr w:type="spellStart"/>
      <w:proofErr w:type="gramStart"/>
      <w:r w:rsidRPr="00DD49CF">
        <w:rPr>
          <w:color w:val="000000"/>
          <w:sz w:val="24"/>
          <w:szCs w:val="24"/>
          <w:lang w:val="fr-FR" w:eastAsia="en-IN"/>
        </w:rPr>
        <w:t>a</w:t>
      </w:r>
      <w:proofErr w:type="spellEnd"/>
      <w:proofErr w:type="gramEnd"/>
      <w:r w:rsidRPr="00DD49CF">
        <w:rPr>
          <w:color w:val="000000"/>
          <w:sz w:val="24"/>
          <w:szCs w:val="24"/>
          <w:lang w:val="fr-FR" w:eastAsia="en-IN"/>
        </w:rPr>
        <w:t xml:space="preserve">, </w:t>
      </w:r>
      <w:proofErr w:type="spellStart"/>
      <w:r w:rsidRPr="00DD49CF">
        <w:rPr>
          <w:color w:val="000000"/>
          <w:sz w:val="24"/>
          <w:szCs w:val="24"/>
          <w:lang w:val="fr-FR" w:eastAsia="en-IN"/>
        </w:rPr>
        <w:t>turpis</w:t>
      </w:r>
      <w:proofErr w:type="spellEnd"/>
      <w:r w:rsidRPr="00DD49CF">
        <w:rPr>
          <w:color w:val="000000"/>
          <w:sz w:val="24"/>
          <w:szCs w:val="24"/>
          <w:lang w:val="fr-FR" w:eastAsia="en-IN"/>
        </w:rPr>
        <w:t xml:space="preserve"> </w:t>
      </w:r>
      <w:proofErr w:type="spellStart"/>
      <w:r w:rsidRPr="00DD49CF">
        <w:rPr>
          <w:color w:val="000000"/>
          <w:sz w:val="24"/>
          <w:szCs w:val="24"/>
          <w:lang w:val="fr-FR" w:eastAsia="en-IN"/>
        </w:rPr>
        <w:t>dui</w:t>
      </w:r>
      <w:proofErr w:type="spellEnd"/>
      <w:r w:rsidRPr="00DD49CF">
        <w:rPr>
          <w:color w:val="000000"/>
          <w:sz w:val="24"/>
          <w:szCs w:val="24"/>
          <w:lang w:val="fr-FR" w:eastAsia="en-IN"/>
        </w:rPr>
        <w:t xml:space="preserve"> </w:t>
      </w:r>
      <w:proofErr w:type="spellStart"/>
      <w:r w:rsidRPr="00DD49CF">
        <w:rPr>
          <w:color w:val="000000"/>
          <w:sz w:val="24"/>
          <w:szCs w:val="24"/>
          <w:lang w:val="fr-FR" w:eastAsia="en-IN"/>
        </w:rPr>
        <w:t>consequat</w:t>
      </w:r>
      <w:proofErr w:type="spellEnd"/>
      <w:r w:rsidRPr="00DD49CF">
        <w:rPr>
          <w:color w:val="000000"/>
          <w:sz w:val="24"/>
          <w:szCs w:val="24"/>
          <w:lang w:val="fr-FR" w:eastAsia="en-IN"/>
        </w:rPr>
        <w:t xml:space="preserve"> massa in </w:t>
      </w:r>
      <w:proofErr w:type="spellStart"/>
      <w:r w:rsidRPr="00DD49CF">
        <w:rPr>
          <w:color w:val="000000"/>
          <w:sz w:val="24"/>
          <w:szCs w:val="24"/>
          <w:lang w:val="fr-FR" w:eastAsia="en-IN"/>
        </w:rPr>
        <w:t>dolor</w:t>
      </w:r>
      <w:proofErr w:type="spellEnd"/>
      <w:r w:rsidRPr="00DD49CF">
        <w:rPr>
          <w:color w:val="000000"/>
          <w:sz w:val="24"/>
          <w:szCs w:val="24"/>
          <w:lang w:val="fr-FR" w:eastAsia="en-IN"/>
        </w:rPr>
        <w:t xml:space="preserve"> per, </w:t>
      </w:r>
      <w:proofErr w:type="spellStart"/>
      <w:r w:rsidRPr="00DD49CF">
        <w:rPr>
          <w:color w:val="000000"/>
          <w:sz w:val="24"/>
          <w:szCs w:val="24"/>
          <w:lang w:val="fr-FR" w:eastAsia="en-IN"/>
        </w:rPr>
        <w:t>felis</w:t>
      </w:r>
      <w:proofErr w:type="spellEnd"/>
      <w:r w:rsidRPr="00DD49CF">
        <w:rPr>
          <w:color w:val="000000"/>
          <w:sz w:val="24"/>
          <w:szCs w:val="24"/>
          <w:lang w:val="fr-FR" w:eastAsia="en-IN"/>
        </w:rPr>
        <w:t xml:space="preserve"> non </w:t>
      </w:r>
      <w:proofErr w:type="spellStart"/>
      <w:r w:rsidRPr="00DD49CF">
        <w:rPr>
          <w:color w:val="000000"/>
          <w:sz w:val="24"/>
          <w:szCs w:val="24"/>
          <w:lang w:val="fr-FR" w:eastAsia="en-IN"/>
        </w:rPr>
        <w:t>amet</w:t>
      </w:r>
      <w:proofErr w:type="spellEnd"/>
      <w:r w:rsidRPr="00DD49CF">
        <w:rPr>
          <w:color w:val="000000"/>
          <w:sz w:val="24"/>
          <w:szCs w:val="24"/>
          <w:lang w:val="fr-FR" w:eastAsia="en-IN"/>
        </w:rPr>
        <w:t>.</w:t>
      </w:r>
    </w:p>
    <w:p w14:paraId="5E1C23C7" w14:textId="77777777" w:rsidR="001A4E73" w:rsidRPr="001A4E73" w:rsidRDefault="001A4E73" w:rsidP="001A4E7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000000"/>
          <w:sz w:val="24"/>
          <w:szCs w:val="24"/>
          <w:lang w:val="fr-FR" w:eastAsia="en-IN"/>
        </w:rPr>
      </w:pPr>
      <w:proofErr w:type="spellStart"/>
      <w:r w:rsidRPr="0050669F">
        <w:rPr>
          <w:i/>
          <w:color w:val="000000"/>
          <w:sz w:val="24"/>
          <w:szCs w:val="24"/>
          <w:lang w:val="fr-FR" w:eastAsia="en-IN"/>
          <w:rPrChange w:id="3" w:author="Selvarathinam Muthu" w:date="2018-11-22T22:32:00Z">
            <w:rPr>
              <w:color w:val="000000"/>
              <w:sz w:val="24"/>
              <w:szCs w:val="24"/>
              <w:lang w:val="fr-FR" w:eastAsia="en-IN"/>
            </w:rPr>
          </w:rPrChange>
        </w:rPr>
        <w:t>Auctor</w:t>
      </w:r>
      <w:proofErr w:type="spellEnd"/>
      <w:r w:rsidRPr="00DD49CF">
        <w:rPr>
          <w:color w:val="000000"/>
          <w:sz w:val="24"/>
          <w:szCs w:val="24"/>
          <w:lang w:val="fr-FR" w:eastAsia="en-IN"/>
        </w:rPr>
        <w:t xml:space="preserve"> </w:t>
      </w:r>
      <w:proofErr w:type="spellStart"/>
      <w:r w:rsidRPr="00DD49CF">
        <w:rPr>
          <w:color w:val="000000"/>
          <w:sz w:val="24"/>
          <w:szCs w:val="24"/>
          <w:lang w:val="fr-FR" w:eastAsia="en-IN"/>
        </w:rPr>
        <w:t>eleifend</w:t>
      </w:r>
      <w:proofErr w:type="spellEnd"/>
      <w:r w:rsidRPr="00DD49CF">
        <w:rPr>
          <w:color w:val="000000"/>
          <w:sz w:val="24"/>
          <w:szCs w:val="24"/>
          <w:lang w:val="fr-FR" w:eastAsia="en-IN"/>
        </w:rPr>
        <w:t xml:space="preserve"> in </w:t>
      </w:r>
      <w:proofErr w:type="spellStart"/>
      <w:r w:rsidRPr="00DD49CF">
        <w:rPr>
          <w:color w:val="000000"/>
          <w:sz w:val="24"/>
          <w:szCs w:val="24"/>
          <w:lang w:val="fr-FR" w:eastAsia="en-IN"/>
        </w:rPr>
        <w:t>omnis</w:t>
      </w:r>
      <w:proofErr w:type="spellEnd"/>
      <w:r w:rsidRPr="00DD49CF">
        <w:rPr>
          <w:color w:val="000000"/>
          <w:sz w:val="24"/>
          <w:szCs w:val="24"/>
          <w:lang w:val="fr-FR" w:eastAsia="en-IN"/>
        </w:rPr>
        <w:t xml:space="preserve"> </w:t>
      </w:r>
      <w:proofErr w:type="spellStart"/>
      <w:r w:rsidRPr="00DD49CF">
        <w:rPr>
          <w:color w:val="000000"/>
          <w:sz w:val="24"/>
          <w:szCs w:val="24"/>
          <w:lang w:val="fr-FR" w:eastAsia="en-IN"/>
        </w:rPr>
        <w:t>elit</w:t>
      </w:r>
      <w:proofErr w:type="spellEnd"/>
      <w:r w:rsidRPr="00DD49CF">
        <w:rPr>
          <w:color w:val="000000"/>
          <w:sz w:val="24"/>
          <w:szCs w:val="24"/>
          <w:lang w:val="fr-FR" w:eastAsia="en-IN"/>
        </w:rPr>
        <w:t xml:space="preserve"> </w:t>
      </w:r>
      <w:proofErr w:type="spellStart"/>
      <w:r w:rsidRPr="00DD49CF">
        <w:rPr>
          <w:color w:val="000000"/>
          <w:sz w:val="24"/>
          <w:szCs w:val="24"/>
          <w:lang w:val="fr-FR" w:eastAsia="en-IN"/>
        </w:rPr>
        <w:t>vestibulum</w:t>
      </w:r>
      <w:proofErr w:type="spellEnd"/>
      <w:r w:rsidRPr="00DD49CF">
        <w:rPr>
          <w:color w:val="000000"/>
          <w:sz w:val="24"/>
          <w:szCs w:val="24"/>
          <w:lang w:val="fr-FR" w:eastAsia="en-IN"/>
        </w:rPr>
        <w:t xml:space="preserve">, </w:t>
      </w:r>
      <w:proofErr w:type="spellStart"/>
      <w:r w:rsidRPr="00DD49CF">
        <w:rPr>
          <w:color w:val="000000"/>
          <w:sz w:val="24"/>
          <w:szCs w:val="24"/>
          <w:lang w:val="fr-FR" w:eastAsia="en-IN"/>
        </w:rPr>
        <w:t>donec</w:t>
      </w:r>
      <w:proofErr w:type="spellEnd"/>
      <w:r w:rsidRPr="00DD49CF">
        <w:rPr>
          <w:color w:val="000000"/>
          <w:sz w:val="24"/>
          <w:szCs w:val="24"/>
          <w:lang w:val="fr-FR" w:eastAsia="en-IN"/>
        </w:rPr>
        <w:t xml:space="preserve"> non </w:t>
      </w:r>
      <w:proofErr w:type="spellStart"/>
      <w:r w:rsidRPr="00DD49CF">
        <w:rPr>
          <w:color w:val="000000"/>
          <w:sz w:val="24"/>
          <w:szCs w:val="24"/>
          <w:lang w:val="fr-FR" w:eastAsia="en-IN"/>
        </w:rPr>
        <w:t>elementum</w:t>
      </w:r>
      <w:proofErr w:type="spellEnd"/>
      <w:r w:rsidRPr="00DD49CF">
        <w:rPr>
          <w:color w:val="000000"/>
          <w:sz w:val="24"/>
          <w:szCs w:val="24"/>
          <w:lang w:val="fr-FR" w:eastAsia="en-IN"/>
        </w:rPr>
        <w:t xml:space="preserve"> </w:t>
      </w:r>
      <w:proofErr w:type="spellStart"/>
      <w:r w:rsidRPr="00DD49CF">
        <w:rPr>
          <w:color w:val="000000"/>
          <w:sz w:val="24"/>
          <w:szCs w:val="24"/>
          <w:lang w:val="fr-FR" w:eastAsia="en-IN"/>
        </w:rPr>
        <w:t>tellus</w:t>
      </w:r>
      <w:proofErr w:type="spellEnd"/>
      <w:r w:rsidRPr="00DD49CF">
        <w:rPr>
          <w:color w:val="000000"/>
          <w:sz w:val="24"/>
          <w:szCs w:val="24"/>
          <w:lang w:val="fr-FR" w:eastAsia="en-IN"/>
        </w:rPr>
        <w:t xml:space="preserve"> est </w:t>
      </w:r>
      <w:proofErr w:type="spellStart"/>
      <w:r w:rsidRPr="00DD49CF">
        <w:rPr>
          <w:color w:val="000000"/>
          <w:sz w:val="24"/>
          <w:szCs w:val="24"/>
          <w:lang w:val="fr-FR" w:eastAsia="en-IN"/>
        </w:rPr>
        <w:t>mauris</w:t>
      </w:r>
      <w:proofErr w:type="spellEnd"/>
      <w:r w:rsidRPr="00DD49CF">
        <w:rPr>
          <w:color w:val="000000"/>
          <w:sz w:val="24"/>
          <w:szCs w:val="24"/>
          <w:lang w:val="fr-FR" w:eastAsia="en-IN"/>
        </w:rPr>
        <w:t xml:space="preserve">, id </w:t>
      </w:r>
      <w:proofErr w:type="spellStart"/>
      <w:r w:rsidRPr="00DD49CF">
        <w:rPr>
          <w:color w:val="000000"/>
          <w:sz w:val="24"/>
          <w:szCs w:val="24"/>
          <w:lang w:val="fr-FR" w:eastAsia="en-IN"/>
        </w:rPr>
        <w:t>aliquam</w:t>
      </w:r>
      <w:proofErr w:type="spellEnd"/>
      <w:r w:rsidRPr="00DD49CF">
        <w:rPr>
          <w:color w:val="000000"/>
          <w:sz w:val="24"/>
          <w:szCs w:val="24"/>
          <w:lang w:val="fr-FR" w:eastAsia="en-IN"/>
        </w:rPr>
        <w:t xml:space="preserve">, at </w:t>
      </w:r>
      <w:proofErr w:type="spellStart"/>
      <w:r w:rsidRPr="00DD49CF">
        <w:rPr>
          <w:color w:val="000000"/>
          <w:sz w:val="24"/>
          <w:szCs w:val="24"/>
          <w:lang w:val="fr-FR" w:eastAsia="en-IN"/>
        </w:rPr>
        <w:t>lacus</w:t>
      </w:r>
      <w:proofErr w:type="spellEnd"/>
      <w:r w:rsidRPr="00DD49CF">
        <w:rPr>
          <w:color w:val="000000"/>
          <w:sz w:val="24"/>
          <w:szCs w:val="24"/>
          <w:lang w:val="fr-FR" w:eastAsia="en-IN"/>
        </w:rPr>
        <w:t xml:space="preserve">, </w:t>
      </w:r>
      <w:proofErr w:type="spellStart"/>
      <w:r w:rsidRPr="00DD49CF">
        <w:rPr>
          <w:color w:val="000000"/>
          <w:sz w:val="24"/>
          <w:szCs w:val="24"/>
          <w:lang w:val="fr-FR" w:eastAsia="en-IN"/>
        </w:rPr>
        <w:t>arcu</w:t>
      </w:r>
      <w:proofErr w:type="spellEnd"/>
      <w:r w:rsidRPr="00DD49CF">
        <w:rPr>
          <w:color w:val="000000"/>
          <w:sz w:val="24"/>
          <w:szCs w:val="24"/>
          <w:lang w:val="fr-FR" w:eastAsia="en-IN"/>
        </w:rPr>
        <w:t xml:space="preserve"> pretium </w:t>
      </w:r>
      <w:proofErr w:type="spellStart"/>
      <w:r w:rsidRPr="00DD49CF">
        <w:rPr>
          <w:color w:val="000000"/>
          <w:sz w:val="24"/>
          <w:szCs w:val="24"/>
          <w:lang w:val="fr-FR" w:eastAsia="en-IN"/>
        </w:rPr>
        <w:t>proin</w:t>
      </w:r>
      <w:proofErr w:type="spellEnd"/>
      <w:r w:rsidRPr="00DD49CF">
        <w:rPr>
          <w:color w:val="000000"/>
          <w:sz w:val="24"/>
          <w:szCs w:val="24"/>
          <w:lang w:val="fr-FR" w:eastAsia="en-IN"/>
        </w:rPr>
        <w:t xml:space="preserve"> </w:t>
      </w:r>
      <w:proofErr w:type="spellStart"/>
      <w:r w:rsidRPr="00DD49CF">
        <w:rPr>
          <w:color w:val="000000"/>
          <w:sz w:val="24"/>
          <w:szCs w:val="24"/>
          <w:lang w:val="fr-FR" w:eastAsia="en-IN"/>
        </w:rPr>
        <w:t>lacus</w:t>
      </w:r>
      <w:proofErr w:type="spellEnd"/>
      <w:r w:rsidRPr="00DD49CF">
        <w:rPr>
          <w:color w:val="000000"/>
          <w:sz w:val="24"/>
          <w:szCs w:val="24"/>
          <w:lang w:val="fr-FR" w:eastAsia="en-IN"/>
        </w:rPr>
        <w:t xml:space="preserve"> </w:t>
      </w:r>
      <w:proofErr w:type="spellStart"/>
      <w:r w:rsidRPr="00DD49CF">
        <w:rPr>
          <w:color w:val="000000"/>
          <w:sz w:val="24"/>
          <w:szCs w:val="24"/>
          <w:lang w:val="fr-FR" w:eastAsia="en-IN"/>
        </w:rPr>
        <w:t>dolor</w:t>
      </w:r>
      <w:proofErr w:type="spellEnd"/>
      <w:r w:rsidRPr="00DD49CF">
        <w:rPr>
          <w:color w:val="000000"/>
          <w:sz w:val="24"/>
          <w:szCs w:val="24"/>
          <w:lang w:val="fr-FR" w:eastAsia="en-IN"/>
        </w:rPr>
        <w:t xml:space="preserve"> et. </w:t>
      </w:r>
      <w:proofErr w:type="spellStart"/>
      <w:r w:rsidRPr="001A4E73">
        <w:rPr>
          <w:color w:val="000000"/>
          <w:sz w:val="24"/>
          <w:szCs w:val="24"/>
          <w:lang w:val="fr-FR" w:eastAsia="en-IN"/>
        </w:rPr>
        <w:t>Eu</w:t>
      </w:r>
      <w:proofErr w:type="spellEnd"/>
      <w:r w:rsidRPr="001A4E73">
        <w:rPr>
          <w:color w:val="000000"/>
          <w:sz w:val="24"/>
          <w:szCs w:val="24"/>
          <w:lang w:val="fr-FR" w:eastAsia="en-IN"/>
        </w:rPr>
        <w:t xml:space="preserve"> </w:t>
      </w:r>
      <w:proofErr w:type="spellStart"/>
      <w:r w:rsidRPr="001A4E73">
        <w:rPr>
          <w:color w:val="000000"/>
          <w:sz w:val="24"/>
          <w:szCs w:val="24"/>
          <w:lang w:val="fr-FR" w:eastAsia="en-IN"/>
        </w:rPr>
        <w:t>tortor</w:t>
      </w:r>
      <w:proofErr w:type="spellEnd"/>
      <w:r w:rsidRPr="001A4E73">
        <w:rPr>
          <w:color w:val="000000"/>
          <w:sz w:val="24"/>
          <w:szCs w:val="24"/>
          <w:lang w:val="fr-FR" w:eastAsia="en-IN"/>
        </w:rPr>
        <w:t xml:space="preserve">, </w:t>
      </w:r>
      <w:proofErr w:type="spellStart"/>
      <w:r w:rsidRPr="001A4E73">
        <w:rPr>
          <w:color w:val="000000"/>
          <w:sz w:val="24"/>
          <w:szCs w:val="24"/>
          <w:lang w:val="fr-FR" w:eastAsia="en-IN"/>
        </w:rPr>
        <w:t>vel</w:t>
      </w:r>
      <w:proofErr w:type="spellEnd"/>
      <w:r w:rsidRPr="001A4E73">
        <w:rPr>
          <w:color w:val="000000"/>
          <w:sz w:val="24"/>
          <w:szCs w:val="24"/>
          <w:lang w:val="fr-FR" w:eastAsia="en-IN"/>
        </w:rPr>
        <w:t xml:space="preserve"> </w:t>
      </w:r>
      <w:proofErr w:type="spellStart"/>
      <w:r w:rsidRPr="001A4E73">
        <w:rPr>
          <w:color w:val="000000"/>
          <w:sz w:val="24"/>
          <w:szCs w:val="24"/>
          <w:lang w:val="fr-FR" w:eastAsia="en-IN"/>
        </w:rPr>
        <w:t>ultrices</w:t>
      </w:r>
      <w:proofErr w:type="spellEnd"/>
      <w:r w:rsidRPr="001A4E73">
        <w:rPr>
          <w:color w:val="000000"/>
          <w:sz w:val="24"/>
          <w:szCs w:val="24"/>
          <w:lang w:val="fr-FR" w:eastAsia="en-IN"/>
        </w:rPr>
        <w:t xml:space="preserve"> </w:t>
      </w:r>
      <w:proofErr w:type="spellStart"/>
      <w:r w:rsidRPr="001A4E73">
        <w:rPr>
          <w:color w:val="000000"/>
          <w:sz w:val="24"/>
          <w:szCs w:val="24"/>
          <w:lang w:val="fr-FR" w:eastAsia="en-IN"/>
        </w:rPr>
        <w:t>amet</w:t>
      </w:r>
      <w:proofErr w:type="spellEnd"/>
      <w:r w:rsidRPr="001A4E73">
        <w:rPr>
          <w:color w:val="000000"/>
          <w:sz w:val="24"/>
          <w:szCs w:val="24"/>
          <w:lang w:val="fr-FR" w:eastAsia="en-IN"/>
        </w:rPr>
        <w:t xml:space="preserve"> </w:t>
      </w:r>
      <w:proofErr w:type="spellStart"/>
      <w:r w:rsidRPr="001A4E73">
        <w:rPr>
          <w:color w:val="000000"/>
          <w:sz w:val="24"/>
          <w:szCs w:val="24"/>
          <w:lang w:val="fr-FR" w:eastAsia="en-IN"/>
        </w:rPr>
        <w:t>dignissim</w:t>
      </w:r>
      <w:proofErr w:type="spellEnd"/>
      <w:r w:rsidRPr="001A4E73">
        <w:rPr>
          <w:color w:val="000000"/>
          <w:sz w:val="24"/>
          <w:szCs w:val="24"/>
          <w:lang w:val="fr-FR" w:eastAsia="en-IN"/>
        </w:rPr>
        <w:t xml:space="preserve"> </w:t>
      </w:r>
      <w:proofErr w:type="spellStart"/>
      <w:r w:rsidRPr="001A4E73">
        <w:rPr>
          <w:color w:val="000000"/>
          <w:sz w:val="24"/>
          <w:szCs w:val="24"/>
          <w:lang w:val="fr-FR" w:eastAsia="en-IN"/>
        </w:rPr>
        <w:t>mauris</w:t>
      </w:r>
      <w:proofErr w:type="spellEnd"/>
      <w:r w:rsidRPr="001A4E73">
        <w:rPr>
          <w:color w:val="000000"/>
          <w:sz w:val="24"/>
          <w:szCs w:val="24"/>
          <w:lang w:val="fr-FR" w:eastAsia="en-IN"/>
        </w:rPr>
        <w:t xml:space="preserve"> </w:t>
      </w:r>
      <w:proofErr w:type="spellStart"/>
      <w:r w:rsidRPr="001A4E73">
        <w:rPr>
          <w:color w:val="000000"/>
          <w:sz w:val="24"/>
          <w:szCs w:val="24"/>
          <w:lang w:val="fr-FR" w:eastAsia="en-IN"/>
        </w:rPr>
        <w:t>vehicula</w:t>
      </w:r>
      <w:proofErr w:type="spellEnd"/>
      <w:r w:rsidRPr="001A4E73">
        <w:rPr>
          <w:color w:val="000000"/>
          <w:sz w:val="24"/>
          <w:szCs w:val="24"/>
          <w:lang w:val="fr-FR" w:eastAsia="en-IN"/>
        </w:rPr>
        <w:t>.</w:t>
      </w:r>
    </w:p>
    <w:p w14:paraId="789568D3" w14:textId="77777777" w:rsidR="001A4E73" w:rsidRPr="00D66DB2" w:rsidRDefault="001A4E73" w:rsidP="001A4E7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000000"/>
          <w:sz w:val="24"/>
          <w:szCs w:val="24"/>
          <w:lang w:val="de-DE" w:eastAsia="en-IN"/>
        </w:rPr>
      </w:pPr>
      <w:r w:rsidRPr="0050669F">
        <w:rPr>
          <w:color w:val="000000"/>
          <w:sz w:val="24"/>
          <w:szCs w:val="24"/>
          <w:u w:val="single"/>
          <w:lang w:val="fr-FR" w:eastAsia="en-IN"/>
          <w:rPrChange w:id="4" w:author="Selvarathinam Muthu" w:date="2018-11-22T22:32:00Z">
            <w:rPr>
              <w:color w:val="000000"/>
              <w:sz w:val="24"/>
              <w:szCs w:val="24"/>
              <w:lang w:val="fr-FR" w:eastAsia="en-IN"/>
            </w:rPr>
          </w:rPrChange>
        </w:rPr>
        <w:t>Lorem</w:t>
      </w:r>
      <w:r w:rsidRPr="001A4E73">
        <w:rPr>
          <w:color w:val="000000"/>
          <w:sz w:val="24"/>
          <w:szCs w:val="24"/>
          <w:lang w:val="fr-FR" w:eastAsia="en-IN"/>
        </w:rPr>
        <w:t xml:space="preserve"> </w:t>
      </w:r>
      <w:proofErr w:type="spellStart"/>
      <w:r w:rsidRPr="001A4E73">
        <w:rPr>
          <w:color w:val="000000"/>
          <w:sz w:val="24"/>
          <w:szCs w:val="24"/>
          <w:lang w:val="fr-FR" w:eastAsia="en-IN"/>
        </w:rPr>
        <w:t>tortor</w:t>
      </w:r>
      <w:proofErr w:type="spellEnd"/>
      <w:r w:rsidRPr="001A4E73">
        <w:rPr>
          <w:color w:val="000000"/>
          <w:sz w:val="24"/>
          <w:szCs w:val="24"/>
          <w:lang w:val="fr-FR" w:eastAsia="en-IN"/>
        </w:rPr>
        <w:t xml:space="preserve"> </w:t>
      </w:r>
      <w:proofErr w:type="spellStart"/>
      <w:r w:rsidRPr="001A4E73">
        <w:rPr>
          <w:color w:val="000000"/>
          <w:sz w:val="24"/>
          <w:szCs w:val="24"/>
          <w:lang w:val="fr-FR" w:eastAsia="en-IN"/>
        </w:rPr>
        <w:t>neque</w:t>
      </w:r>
      <w:proofErr w:type="spellEnd"/>
      <w:r w:rsidRPr="001A4E73">
        <w:rPr>
          <w:color w:val="000000"/>
          <w:sz w:val="24"/>
          <w:szCs w:val="24"/>
          <w:lang w:val="fr-FR" w:eastAsia="en-IN"/>
        </w:rPr>
        <w:t xml:space="preserve">, </w:t>
      </w:r>
      <w:proofErr w:type="spellStart"/>
      <w:r w:rsidRPr="001A4E73">
        <w:rPr>
          <w:color w:val="000000"/>
          <w:sz w:val="24"/>
          <w:szCs w:val="24"/>
          <w:lang w:val="fr-FR" w:eastAsia="en-IN"/>
        </w:rPr>
        <w:t>purus</w:t>
      </w:r>
      <w:proofErr w:type="spellEnd"/>
      <w:r w:rsidRPr="001A4E73">
        <w:rPr>
          <w:color w:val="000000"/>
          <w:sz w:val="24"/>
          <w:szCs w:val="24"/>
          <w:lang w:val="fr-FR" w:eastAsia="en-IN"/>
        </w:rPr>
        <w:t xml:space="preserve"> </w:t>
      </w:r>
      <w:proofErr w:type="spellStart"/>
      <w:r w:rsidRPr="001A4E73">
        <w:rPr>
          <w:color w:val="000000"/>
          <w:sz w:val="24"/>
          <w:szCs w:val="24"/>
          <w:lang w:val="fr-FR" w:eastAsia="en-IN"/>
        </w:rPr>
        <w:t>taciti</w:t>
      </w:r>
      <w:proofErr w:type="spellEnd"/>
      <w:r w:rsidRPr="001A4E73">
        <w:rPr>
          <w:color w:val="000000"/>
          <w:sz w:val="24"/>
          <w:szCs w:val="24"/>
          <w:lang w:val="fr-FR" w:eastAsia="en-IN"/>
        </w:rPr>
        <w:t xml:space="preserve"> </w:t>
      </w:r>
      <w:proofErr w:type="spellStart"/>
      <w:r w:rsidRPr="001A4E73">
        <w:rPr>
          <w:color w:val="000000"/>
          <w:sz w:val="24"/>
          <w:szCs w:val="24"/>
          <w:lang w:val="fr-FR" w:eastAsia="en-IN"/>
        </w:rPr>
        <w:t>quis</w:t>
      </w:r>
      <w:proofErr w:type="spellEnd"/>
      <w:r w:rsidRPr="001A4E73">
        <w:rPr>
          <w:color w:val="000000"/>
          <w:sz w:val="24"/>
          <w:szCs w:val="24"/>
          <w:lang w:val="fr-FR" w:eastAsia="en-IN"/>
        </w:rPr>
        <w:t xml:space="preserve"> id. </w:t>
      </w:r>
      <w:r w:rsidRPr="00D66DB2">
        <w:rPr>
          <w:color w:val="000000"/>
          <w:sz w:val="24"/>
          <w:szCs w:val="24"/>
          <w:lang w:val="de-DE" w:eastAsia="en-IN"/>
        </w:rPr>
        <w:t>Elementum integer orci accumsan minim phasellus vel.</w:t>
      </w:r>
    </w:p>
    <w:p w14:paraId="16E35733" w14:textId="77777777" w:rsidR="001A4E73" w:rsidRPr="00D66DB2" w:rsidRDefault="001A4E73" w:rsidP="001A4E7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000000"/>
          <w:sz w:val="24"/>
          <w:szCs w:val="24"/>
          <w:lang w:val="de-DE" w:eastAsia="en-IN"/>
        </w:rPr>
      </w:pPr>
    </w:p>
    <w:p w14:paraId="2A94EC69" w14:textId="09471198" w:rsidR="001A4E73" w:rsidRPr="00D66DB2" w:rsidRDefault="001A4E73" w:rsidP="001A4E7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000000"/>
          <w:sz w:val="24"/>
          <w:szCs w:val="24"/>
          <w:lang w:val="de-DE" w:eastAsia="en-IN"/>
        </w:rPr>
      </w:pPr>
      <w:r w:rsidRPr="00D66DB2">
        <w:rPr>
          <w:color w:val="000000"/>
          <w:sz w:val="24"/>
          <w:szCs w:val="24"/>
          <w:lang w:val="de-DE" w:eastAsia="en-IN"/>
        </w:rPr>
        <w:t>Vestibulum duis</w:t>
      </w:r>
      <w:ins w:id="5" w:author="Ramaraj Marimuthu [2]" w:date="2020-12-02T11:25:00Z">
        <w:r w:rsidR="007228A6">
          <w:rPr>
            <w:color w:val="000000"/>
            <w:sz w:val="24"/>
            <w:szCs w:val="24"/>
            <w:lang w:val="de-DE" w:eastAsia="en-IN"/>
          </w:rPr>
          <w:t xml:space="preserve"> </w:t>
        </w:r>
        <w:r w:rsidR="007228A6" w:rsidRPr="007228A6">
          <w:rPr>
            <w:color w:val="000000"/>
            <w:sz w:val="24"/>
            <w:szCs w:val="24"/>
            <w:lang w:val="de-DE" w:eastAsia="en-IN"/>
          </w:rPr>
          <w:t>lacus amet amet</w:t>
        </w:r>
      </w:ins>
      <w:r w:rsidRPr="00D66DB2">
        <w:rPr>
          <w:color w:val="000000"/>
          <w:sz w:val="24"/>
          <w:szCs w:val="24"/>
          <w:lang w:val="de-DE" w:eastAsia="en-IN"/>
        </w:rPr>
        <w:t xml:space="preserve"> integer diam mi libero felis, sollicitudin id dictum etiam blandit lacus, ac condimentum </w:t>
      </w:r>
      <w:r w:rsidR="0004698E">
        <w:rPr>
          <w:noProof/>
          <w:color w:val="000000"/>
          <w:sz w:val="24"/>
          <w:szCs w:val="24"/>
        </w:rPr>
        <w:drawing>
          <wp:anchor distT="0" distB="0" distL="114300" distR="114300" simplePos="0" relativeHeight="251652096" behindDoc="1" locked="1" layoutInCell="1" allowOverlap="1" wp14:anchorId="1011940E" wp14:editId="7B5B5484">
            <wp:simplePos x="0" y="0"/>
            <wp:positionH relativeFrom="column">
              <wp:align>left</wp:align>
            </wp:positionH>
            <wp:positionV relativeFrom="paragraph">
              <wp:posOffset>177800</wp:posOffset>
            </wp:positionV>
            <wp:extent cx="1495425" cy="1495425"/>
            <wp:effectExtent l="0" t="0" r="9525" b="9525"/>
            <wp:wrapTight wrapText="bothSides">
              <wp:wrapPolygon edited="1">
                <wp:start x="9906" y="0"/>
                <wp:lineTo x="2476" y="3027"/>
                <wp:lineTo x="2476" y="8805"/>
                <wp:lineTo x="0" y="10456"/>
                <wp:lineTo x="0" y="11832"/>
                <wp:lineTo x="5778" y="13208"/>
                <wp:lineTo x="3027" y="17610"/>
                <wp:lineTo x="2752" y="18436"/>
                <wp:lineTo x="6879" y="20637"/>
                <wp:lineTo x="9906" y="21462"/>
                <wp:lineTo x="11282" y="21462"/>
                <wp:lineTo x="12932" y="21462"/>
                <wp:lineTo x="18711" y="18436"/>
                <wp:lineTo x="18436" y="13208"/>
                <wp:lineTo x="19398" y="11281"/>
                <wp:lineTo x="21600" y="9906"/>
                <wp:lineTo x="18711" y="8805"/>
                <wp:lineTo x="18161" y="4403"/>
                <wp:lineTo x="19261" y="3577"/>
                <wp:lineTo x="18436" y="2752"/>
                <wp:lineTo x="11282" y="0"/>
                <wp:lineTo x="9906" y="0"/>
              </wp:wrapPolygon>
            </wp:wrapTight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5425" cy="14954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Pr="00D66DB2">
        <w:rPr>
          <w:color w:val="000000"/>
          <w:sz w:val="24"/>
          <w:szCs w:val="24"/>
          <w:lang w:val="de-DE" w:eastAsia="en-IN"/>
        </w:rPr>
        <w:t>magna dictumst interdum et,</w:t>
      </w:r>
    </w:p>
    <w:p w14:paraId="2E3E4A6B" w14:textId="77777777" w:rsidR="001A4E73" w:rsidRPr="006A5DD2" w:rsidRDefault="001A4E73" w:rsidP="001A4E7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000000"/>
          <w:sz w:val="24"/>
          <w:szCs w:val="24"/>
          <w:lang w:val="es-MX" w:eastAsia="en-IN"/>
        </w:rPr>
      </w:pPr>
      <w:proofErr w:type="spellStart"/>
      <w:r w:rsidRPr="006A5DD2">
        <w:rPr>
          <w:color w:val="000000"/>
          <w:sz w:val="24"/>
          <w:szCs w:val="24"/>
          <w:lang w:val="es-MX" w:eastAsia="en-IN"/>
        </w:rPr>
        <w:t>nam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 commodo mi </w:t>
      </w:r>
      <w:proofErr w:type="spellStart"/>
      <w:r w:rsidRPr="006A5DD2">
        <w:rPr>
          <w:color w:val="000000"/>
          <w:sz w:val="24"/>
          <w:szCs w:val="24"/>
          <w:lang w:val="es-MX" w:eastAsia="en-IN"/>
        </w:rPr>
        <w:t>habitasse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 </w:t>
      </w:r>
      <w:proofErr w:type="spellStart"/>
      <w:r w:rsidRPr="006A5DD2">
        <w:rPr>
          <w:color w:val="000000"/>
          <w:sz w:val="24"/>
          <w:szCs w:val="24"/>
          <w:lang w:val="es-MX" w:eastAsia="en-IN"/>
        </w:rPr>
        <w:t>enim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 </w:t>
      </w:r>
      <w:proofErr w:type="spellStart"/>
      <w:r w:rsidRPr="006A5DD2">
        <w:rPr>
          <w:color w:val="000000"/>
          <w:sz w:val="24"/>
          <w:szCs w:val="24"/>
          <w:lang w:val="es-MX" w:eastAsia="en-IN"/>
        </w:rPr>
        <w:t>fringilla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 nunc, </w:t>
      </w:r>
      <w:proofErr w:type="spellStart"/>
      <w:r w:rsidRPr="006A5DD2">
        <w:rPr>
          <w:color w:val="000000"/>
          <w:sz w:val="24"/>
          <w:szCs w:val="24"/>
          <w:lang w:val="es-MX" w:eastAsia="en-IN"/>
        </w:rPr>
        <w:t>amet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 </w:t>
      </w:r>
      <w:proofErr w:type="spellStart"/>
      <w:r w:rsidRPr="006A5DD2">
        <w:rPr>
          <w:color w:val="000000"/>
          <w:sz w:val="24"/>
          <w:szCs w:val="24"/>
          <w:lang w:val="es-MX" w:eastAsia="en-IN"/>
        </w:rPr>
        <w:t>aliquam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 </w:t>
      </w:r>
      <w:proofErr w:type="spellStart"/>
      <w:r w:rsidRPr="006A5DD2">
        <w:rPr>
          <w:color w:val="000000"/>
          <w:sz w:val="24"/>
          <w:szCs w:val="24"/>
          <w:lang w:val="es-MX" w:eastAsia="en-IN"/>
        </w:rPr>
        <w:t>sapien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 </w:t>
      </w:r>
      <w:proofErr w:type="gramStart"/>
      <w:r w:rsidRPr="006A5DD2">
        <w:rPr>
          <w:color w:val="000000"/>
          <w:sz w:val="24"/>
          <w:szCs w:val="24"/>
          <w:lang w:val="es-MX" w:eastAsia="en-IN"/>
        </w:rPr>
        <w:t>per tortor</w:t>
      </w:r>
      <w:proofErr w:type="gramEnd"/>
      <w:r w:rsidRPr="006A5DD2">
        <w:rPr>
          <w:color w:val="000000"/>
          <w:sz w:val="24"/>
          <w:szCs w:val="24"/>
          <w:lang w:val="es-MX" w:eastAsia="en-IN"/>
        </w:rPr>
        <w:t xml:space="preserve"> </w:t>
      </w:r>
      <w:proofErr w:type="spellStart"/>
      <w:r w:rsidRPr="006A5DD2">
        <w:rPr>
          <w:color w:val="000000"/>
          <w:sz w:val="24"/>
          <w:szCs w:val="24"/>
          <w:lang w:val="es-MX" w:eastAsia="en-IN"/>
        </w:rPr>
        <w:t>luctus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. </w:t>
      </w:r>
      <w:commentRangeStart w:id="6"/>
      <w:proofErr w:type="spellStart"/>
      <w:r w:rsidRPr="006A5DD2">
        <w:rPr>
          <w:color w:val="000000"/>
          <w:sz w:val="24"/>
          <w:szCs w:val="24"/>
          <w:lang w:val="es-MX" w:eastAsia="en-IN"/>
        </w:rPr>
        <w:t>Conubia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 </w:t>
      </w:r>
      <w:proofErr w:type="spellStart"/>
      <w:r w:rsidRPr="006A5DD2">
        <w:rPr>
          <w:color w:val="000000"/>
          <w:sz w:val="24"/>
          <w:szCs w:val="24"/>
          <w:lang w:val="es-MX" w:eastAsia="en-IN"/>
        </w:rPr>
        <w:t>voluptates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 at nunc, </w:t>
      </w:r>
      <w:proofErr w:type="spellStart"/>
      <w:r w:rsidRPr="006A5DD2">
        <w:rPr>
          <w:color w:val="000000"/>
          <w:sz w:val="24"/>
          <w:szCs w:val="24"/>
          <w:lang w:val="es-MX" w:eastAsia="en-IN"/>
        </w:rPr>
        <w:t>congue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 </w:t>
      </w:r>
      <w:proofErr w:type="spellStart"/>
      <w:r w:rsidRPr="006A5DD2">
        <w:rPr>
          <w:color w:val="000000"/>
          <w:sz w:val="24"/>
          <w:szCs w:val="24"/>
          <w:lang w:val="es-MX" w:eastAsia="en-IN"/>
        </w:rPr>
        <w:t>lectus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, </w:t>
      </w:r>
      <w:proofErr w:type="spellStart"/>
      <w:r w:rsidRPr="006A5DD2">
        <w:rPr>
          <w:color w:val="000000"/>
          <w:sz w:val="24"/>
          <w:szCs w:val="24"/>
          <w:lang w:val="es-MX" w:eastAsia="en-IN"/>
        </w:rPr>
        <w:t>malesuada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 </w:t>
      </w:r>
      <w:proofErr w:type="spellStart"/>
      <w:r w:rsidRPr="006A5DD2">
        <w:rPr>
          <w:color w:val="000000"/>
          <w:sz w:val="24"/>
          <w:szCs w:val="24"/>
          <w:lang w:val="es-MX" w:eastAsia="en-IN"/>
        </w:rPr>
        <w:t>nulla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>.</w:t>
      </w:r>
    </w:p>
    <w:p w14:paraId="26B9AF48" w14:textId="77777777" w:rsidR="001A4E73" w:rsidRPr="006A5DD2" w:rsidRDefault="001A4E73" w:rsidP="001A4E7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000000"/>
          <w:sz w:val="24"/>
          <w:szCs w:val="24"/>
          <w:lang w:val="es-MX" w:eastAsia="en-IN"/>
        </w:rPr>
      </w:pPr>
      <w:proofErr w:type="spellStart"/>
      <w:r w:rsidRPr="006A5DD2">
        <w:rPr>
          <w:color w:val="000000"/>
          <w:sz w:val="24"/>
          <w:szCs w:val="24"/>
          <w:lang w:val="es-MX" w:eastAsia="en-IN"/>
        </w:rPr>
        <w:t>Rutrum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 quo </w:t>
      </w:r>
      <w:proofErr w:type="spellStart"/>
      <w:r w:rsidRPr="006A5DD2">
        <w:rPr>
          <w:color w:val="000000"/>
          <w:sz w:val="24"/>
          <w:szCs w:val="24"/>
          <w:lang w:val="es-MX" w:eastAsia="en-IN"/>
        </w:rPr>
        <w:t>morbi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, </w:t>
      </w:r>
      <w:proofErr w:type="spellStart"/>
      <w:r w:rsidRPr="006A5DD2">
        <w:rPr>
          <w:color w:val="000000"/>
          <w:sz w:val="24"/>
          <w:szCs w:val="24"/>
          <w:lang w:val="es-MX" w:eastAsia="en-IN"/>
        </w:rPr>
        <w:t>feugiat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 sed mi </w:t>
      </w:r>
      <w:proofErr w:type="spellStart"/>
      <w:r w:rsidRPr="006A5DD2">
        <w:rPr>
          <w:color w:val="000000"/>
          <w:sz w:val="24"/>
          <w:szCs w:val="24"/>
          <w:lang w:val="es-MX" w:eastAsia="en-IN"/>
        </w:rPr>
        <w:t>turpis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>,</w:t>
      </w:r>
      <w:r w:rsidR="00B01BC5" w:rsidRPr="006A5DD2">
        <w:rPr>
          <w:color w:val="000000"/>
          <w:sz w:val="24"/>
          <w:szCs w:val="24"/>
          <w:lang w:val="es-MX" w:eastAsia="en-IN"/>
        </w:rPr>
        <w:t xml:space="preserve"> ac </w:t>
      </w:r>
      <w:proofErr w:type="spellStart"/>
      <w:r w:rsidR="00B01BC5" w:rsidRPr="006A5DD2">
        <w:rPr>
          <w:color w:val="000000"/>
          <w:sz w:val="24"/>
          <w:szCs w:val="24"/>
          <w:lang w:val="es-MX" w:eastAsia="en-IN"/>
        </w:rPr>
        <w:t>cursus</w:t>
      </w:r>
      <w:proofErr w:type="spellEnd"/>
      <w:r w:rsidR="00B01BC5" w:rsidRPr="006A5DD2">
        <w:rPr>
          <w:color w:val="000000"/>
          <w:sz w:val="24"/>
          <w:szCs w:val="24"/>
          <w:lang w:val="es-MX" w:eastAsia="en-IN"/>
        </w:rPr>
        <w:t xml:space="preserve"> </w:t>
      </w:r>
      <w:proofErr w:type="spellStart"/>
      <w:r w:rsidR="00B01BC5" w:rsidRPr="006A5DD2">
        <w:rPr>
          <w:color w:val="000000"/>
          <w:sz w:val="24"/>
          <w:szCs w:val="24"/>
          <w:lang w:val="es-MX" w:eastAsia="en-IN"/>
        </w:rPr>
        <w:t>integer</w:t>
      </w:r>
      <w:proofErr w:type="spellEnd"/>
      <w:r w:rsidR="00B01BC5" w:rsidRPr="006A5DD2">
        <w:rPr>
          <w:color w:val="000000"/>
          <w:sz w:val="24"/>
          <w:szCs w:val="24"/>
          <w:lang w:val="es-MX" w:eastAsia="en-IN"/>
        </w:rPr>
        <w:t xml:space="preserve"> ornare dolor</w:t>
      </w:r>
      <w:r w:rsidR="00281526" w:rsidRPr="006A5DD2">
        <w:rPr>
          <w:color w:val="000000"/>
          <w:sz w:val="24"/>
          <w:szCs w:val="24"/>
          <w:lang w:val="es-MX" w:eastAsia="en-IN"/>
        </w:rPr>
        <w:t xml:space="preserve"> </w:t>
      </w:r>
      <w:proofErr w:type="spellStart"/>
      <w:r w:rsidRPr="006A5DD2">
        <w:rPr>
          <w:color w:val="000000"/>
          <w:sz w:val="24"/>
          <w:szCs w:val="24"/>
          <w:lang w:val="es-MX" w:eastAsia="en-IN"/>
        </w:rPr>
        <w:t>Purus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 </w:t>
      </w:r>
      <w:proofErr w:type="spellStart"/>
      <w:r w:rsidRPr="006A5DD2">
        <w:rPr>
          <w:color w:val="000000"/>
          <w:sz w:val="24"/>
          <w:szCs w:val="24"/>
          <w:lang w:val="es-MX" w:eastAsia="en-IN"/>
        </w:rPr>
        <w:t>dui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 in et </w:t>
      </w:r>
      <w:proofErr w:type="spellStart"/>
      <w:r w:rsidRPr="006A5DD2">
        <w:rPr>
          <w:color w:val="000000"/>
          <w:sz w:val="24"/>
          <w:szCs w:val="24"/>
          <w:lang w:val="es-MX" w:eastAsia="en-IN"/>
        </w:rPr>
        <w:t>tincidunt</w:t>
      </w:r>
      <w:commentRangeEnd w:id="6"/>
      <w:proofErr w:type="spellEnd"/>
      <w:r w:rsidR="006D04DC">
        <w:rPr>
          <w:rStyle w:val="CommentReference"/>
        </w:rPr>
        <w:commentReference w:id="6"/>
      </w:r>
      <w:r w:rsidRPr="006A5DD2">
        <w:rPr>
          <w:color w:val="000000"/>
          <w:sz w:val="24"/>
          <w:szCs w:val="24"/>
          <w:lang w:val="es-MX" w:eastAsia="en-IN"/>
        </w:rPr>
        <w:t xml:space="preserve">, sed eros </w:t>
      </w:r>
      <w:proofErr w:type="spellStart"/>
      <w:r w:rsidRPr="006A5DD2">
        <w:rPr>
          <w:color w:val="000000"/>
          <w:sz w:val="24"/>
          <w:szCs w:val="24"/>
          <w:lang w:val="es-MX" w:eastAsia="en-IN"/>
        </w:rPr>
        <w:t>pede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 </w:t>
      </w:r>
      <w:proofErr w:type="spellStart"/>
      <w:r w:rsidRPr="006A5DD2">
        <w:rPr>
          <w:color w:val="000000"/>
          <w:sz w:val="24"/>
          <w:szCs w:val="24"/>
          <w:lang w:val="es-MX" w:eastAsia="en-IN"/>
        </w:rPr>
        <w:t>adipiscing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 </w:t>
      </w:r>
      <w:proofErr w:type="spellStart"/>
      <w:r w:rsidRPr="006A5DD2">
        <w:rPr>
          <w:color w:val="000000"/>
          <w:sz w:val="24"/>
          <w:szCs w:val="24"/>
          <w:lang w:val="es-MX" w:eastAsia="en-IN"/>
        </w:rPr>
        <w:t>tellus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, </w:t>
      </w:r>
      <w:proofErr w:type="spellStart"/>
      <w:r w:rsidRPr="006A5DD2">
        <w:rPr>
          <w:color w:val="000000"/>
          <w:sz w:val="24"/>
          <w:szCs w:val="24"/>
          <w:lang w:val="es-MX" w:eastAsia="en-IN"/>
        </w:rPr>
        <w:t>est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 </w:t>
      </w:r>
      <w:proofErr w:type="spellStart"/>
      <w:r w:rsidRPr="006A5DD2">
        <w:rPr>
          <w:color w:val="000000"/>
          <w:sz w:val="24"/>
          <w:szCs w:val="24"/>
          <w:lang w:val="es-MX" w:eastAsia="en-IN"/>
        </w:rPr>
        <w:t>suscipit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 </w:t>
      </w:r>
      <w:proofErr w:type="spellStart"/>
      <w:r w:rsidRPr="006A5DD2">
        <w:rPr>
          <w:color w:val="000000"/>
          <w:sz w:val="24"/>
          <w:szCs w:val="24"/>
          <w:lang w:val="es-MX" w:eastAsia="en-IN"/>
        </w:rPr>
        <w:t>nulla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>,</w:t>
      </w:r>
    </w:p>
    <w:p w14:paraId="3C8630C7" w14:textId="77777777" w:rsidR="001A4E73" w:rsidRPr="00DB4056" w:rsidRDefault="001A4E73" w:rsidP="001A4E7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000000"/>
          <w:sz w:val="24"/>
          <w:szCs w:val="24"/>
          <w:lang w:val="en-IN" w:eastAsia="en-IN"/>
        </w:rPr>
      </w:pPr>
      <w:proofErr w:type="spellStart"/>
      <w:r w:rsidRPr="006A5DD2">
        <w:rPr>
          <w:color w:val="000000"/>
          <w:sz w:val="24"/>
          <w:szCs w:val="24"/>
          <w:lang w:val="es-MX" w:eastAsia="en-IN"/>
        </w:rPr>
        <w:t>arcu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 </w:t>
      </w:r>
      <w:proofErr w:type="spellStart"/>
      <w:r w:rsidRPr="006A5DD2">
        <w:rPr>
          <w:color w:val="000000"/>
          <w:sz w:val="24"/>
          <w:szCs w:val="24"/>
          <w:lang w:val="es-MX" w:eastAsia="en-IN"/>
        </w:rPr>
        <w:t>nec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 </w:t>
      </w:r>
      <w:proofErr w:type="spellStart"/>
      <w:r w:rsidRPr="006A5DD2">
        <w:rPr>
          <w:color w:val="000000"/>
          <w:sz w:val="24"/>
          <w:szCs w:val="24"/>
          <w:lang w:val="es-MX" w:eastAsia="en-IN"/>
        </w:rPr>
        <w:t>fringilla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 </w:t>
      </w:r>
      <w:proofErr w:type="spellStart"/>
      <w:r w:rsidRPr="006A5DD2">
        <w:rPr>
          <w:color w:val="000000"/>
          <w:sz w:val="24"/>
          <w:szCs w:val="24"/>
          <w:lang w:val="es-MX" w:eastAsia="en-IN"/>
        </w:rPr>
        <w:t>vel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 </w:t>
      </w:r>
      <w:proofErr w:type="spellStart"/>
      <w:r w:rsidRPr="006A5DD2">
        <w:rPr>
          <w:color w:val="000000"/>
          <w:sz w:val="24"/>
          <w:szCs w:val="24"/>
          <w:lang w:val="es-MX" w:eastAsia="en-IN"/>
        </w:rPr>
        <w:t>aliquam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, </w:t>
      </w:r>
      <w:proofErr w:type="spellStart"/>
      <w:r w:rsidRPr="006A5DD2">
        <w:rPr>
          <w:color w:val="000000"/>
          <w:sz w:val="24"/>
          <w:szCs w:val="24"/>
          <w:lang w:val="es-MX" w:eastAsia="en-IN"/>
        </w:rPr>
        <w:t>mollis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 </w:t>
      </w:r>
      <w:proofErr w:type="spellStart"/>
      <w:r w:rsidRPr="006A5DD2">
        <w:rPr>
          <w:color w:val="000000"/>
          <w:sz w:val="24"/>
          <w:szCs w:val="24"/>
          <w:lang w:val="es-MX" w:eastAsia="en-IN"/>
        </w:rPr>
        <w:t>lorem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 </w:t>
      </w:r>
      <w:proofErr w:type="spellStart"/>
      <w:r w:rsidRPr="006A5DD2">
        <w:rPr>
          <w:color w:val="000000"/>
          <w:sz w:val="24"/>
          <w:szCs w:val="24"/>
          <w:lang w:val="es-MX" w:eastAsia="en-IN"/>
        </w:rPr>
        <w:t>rerum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 </w:t>
      </w:r>
      <w:proofErr w:type="spellStart"/>
      <w:r w:rsidRPr="006A5DD2">
        <w:rPr>
          <w:color w:val="000000"/>
          <w:sz w:val="24"/>
          <w:szCs w:val="24"/>
          <w:lang w:val="es-MX" w:eastAsia="en-IN"/>
        </w:rPr>
        <w:t>hac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 </w:t>
      </w:r>
      <w:proofErr w:type="spellStart"/>
      <w:r w:rsidRPr="006A5DD2">
        <w:rPr>
          <w:color w:val="000000"/>
          <w:sz w:val="24"/>
          <w:szCs w:val="24"/>
          <w:lang w:val="es-MX" w:eastAsia="en-IN"/>
        </w:rPr>
        <w:t>vestibulum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 ante </w:t>
      </w:r>
      <w:proofErr w:type="spellStart"/>
      <w:r w:rsidRPr="006A5DD2">
        <w:rPr>
          <w:color w:val="000000"/>
          <w:sz w:val="24"/>
          <w:szCs w:val="24"/>
          <w:lang w:val="es-MX" w:eastAsia="en-IN"/>
        </w:rPr>
        <w:t>nullam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. </w:t>
      </w:r>
      <w:proofErr w:type="spellStart"/>
      <w:r w:rsidRPr="00044E58">
        <w:rPr>
          <w:color w:val="000000"/>
          <w:sz w:val="24"/>
          <w:szCs w:val="24"/>
          <w:lang w:val="es-MX" w:eastAsia="en-IN"/>
        </w:rPr>
        <w:t>Volutpat</w:t>
      </w:r>
      <w:proofErr w:type="spellEnd"/>
      <w:r w:rsidRPr="00044E58">
        <w:rPr>
          <w:color w:val="000000"/>
          <w:sz w:val="24"/>
          <w:szCs w:val="24"/>
          <w:lang w:val="es-MX" w:eastAsia="en-IN"/>
        </w:rPr>
        <w:t xml:space="preserve"> a </w:t>
      </w:r>
      <w:proofErr w:type="spellStart"/>
      <w:r w:rsidRPr="00044E58">
        <w:rPr>
          <w:color w:val="000000"/>
          <w:sz w:val="24"/>
          <w:szCs w:val="24"/>
          <w:lang w:val="es-MX" w:eastAsia="en-IN"/>
        </w:rPr>
        <w:t>lectus</w:t>
      </w:r>
      <w:proofErr w:type="spellEnd"/>
      <w:r w:rsidRPr="00044E58">
        <w:rPr>
          <w:color w:val="000000"/>
          <w:sz w:val="24"/>
          <w:szCs w:val="24"/>
          <w:lang w:val="es-MX" w:eastAsia="en-IN"/>
        </w:rPr>
        <w:t xml:space="preserve">, </w:t>
      </w:r>
      <w:proofErr w:type="spellStart"/>
      <w:r w:rsidRPr="00044E58">
        <w:rPr>
          <w:color w:val="000000"/>
          <w:sz w:val="24"/>
          <w:szCs w:val="24"/>
          <w:lang w:val="es-MX" w:eastAsia="en-IN"/>
        </w:rPr>
        <w:t>lorem</w:t>
      </w:r>
      <w:proofErr w:type="spellEnd"/>
      <w:r w:rsidRPr="00044E58">
        <w:rPr>
          <w:color w:val="000000"/>
          <w:sz w:val="24"/>
          <w:szCs w:val="24"/>
          <w:lang w:val="es-MX" w:eastAsia="en-IN"/>
        </w:rPr>
        <w:t xml:space="preserve"> pulvinar quis. </w:t>
      </w:r>
      <w:proofErr w:type="spellStart"/>
      <w:r w:rsidRPr="00DB4056">
        <w:rPr>
          <w:color w:val="000000"/>
          <w:sz w:val="24"/>
          <w:szCs w:val="24"/>
          <w:lang w:val="en-IN" w:eastAsia="en-IN"/>
        </w:rPr>
        <w:t>Lobortis</w:t>
      </w:r>
      <w:proofErr w:type="spellEnd"/>
      <w:r w:rsidRPr="00DB4056">
        <w:rPr>
          <w:color w:val="000000"/>
          <w:sz w:val="24"/>
          <w:szCs w:val="24"/>
          <w:lang w:val="en-IN" w:eastAsia="en-IN"/>
        </w:rPr>
        <w:t xml:space="preserve"> </w:t>
      </w:r>
      <w:proofErr w:type="spellStart"/>
      <w:r w:rsidRPr="00DB4056">
        <w:rPr>
          <w:color w:val="000000"/>
          <w:sz w:val="24"/>
          <w:szCs w:val="24"/>
          <w:lang w:val="en-IN" w:eastAsia="en-IN"/>
        </w:rPr>
        <w:t>vehicula</w:t>
      </w:r>
      <w:proofErr w:type="spellEnd"/>
      <w:r w:rsidRPr="00DB4056">
        <w:rPr>
          <w:color w:val="000000"/>
          <w:sz w:val="24"/>
          <w:szCs w:val="24"/>
          <w:lang w:val="en-IN" w:eastAsia="en-IN"/>
        </w:rPr>
        <w:t xml:space="preserve"> in </w:t>
      </w:r>
      <w:proofErr w:type="spellStart"/>
      <w:r w:rsidRPr="00DB4056">
        <w:rPr>
          <w:color w:val="000000"/>
          <w:sz w:val="24"/>
          <w:szCs w:val="24"/>
          <w:lang w:val="en-IN" w:eastAsia="en-IN"/>
        </w:rPr>
        <w:t>imperdiet</w:t>
      </w:r>
      <w:proofErr w:type="spellEnd"/>
      <w:r w:rsidRPr="00DB4056">
        <w:rPr>
          <w:color w:val="000000"/>
          <w:sz w:val="24"/>
          <w:szCs w:val="24"/>
          <w:lang w:val="en-IN" w:eastAsia="en-IN"/>
        </w:rPr>
        <w:t xml:space="preserve"> </w:t>
      </w:r>
      <w:proofErr w:type="spellStart"/>
      <w:r w:rsidRPr="00DB4056">
        <w:rPr>
          <w:color w:val="000000"/>
          <w:sz w:val="24"/>
          <w:szCs w:val="24"/>
          <w:lang w:val="en-IN" w:eastAsia="en-IN"/>
        </w:rPr>
        <w:t>orci</w:t>
      </w:r>
      <w:proofErr w:type="spellEnd"/>
      <w:r w:rsidRPr="00DB4056">
        <w:rPr>
          <w:color w:val="000000"/>
          <w:sz w:val="24"/>
          <w:szCs w:val="24"/>
          <w:lang w:val="en-IN" w:eastAsia="en-IN"/>
        </w:rPr>
        <w:t xml:space="preserve"> </w:t>
      </w:r>
      <w:proofErr w:type="spellStart"/>
      <w:r w:rsidRPr="00DB4056">
        <w:rPr>
          <w:color w:val="000000"/>
          <w:sz w:val="24"/>
          <w:szCs w:val="24"/>
          <w:lang w:val="en-IN" w:eastAsia="en-IN"/>
        </w:rPr>
        <w:t>urna</w:t>
      </w:r>
      <w:proofErr w:type="spellEnd"/>
      <w:r w:rsidRPr="00DB4056">
        <w:rPr>
          <w:color w:val="000000"/>
          <w:sz w:val="24"/>
          <w:szCs w:val="24"/>
          <w:lang w:val="en-IN" w:eastAsia="en-IN"/>
        </w:rPr>
        <w:t>.</w:t>
      </w:r>
    </w:p>
    <w:p w14:paraId="030A110C" w14:textId="77777777" w:rsidR="002A0BBC" w:rsidRPr="006A5DD2" w:rsidRDefault="0041196C" w:rsidP="002A0BBC">
      <w:pPr>
        <w:pStyle w:val="t"/>
        <w:rPr>
          <w:color w:val="000000"/>
          <w:lang w:val="es-MX" w:eastAsia="en-IN"/>
        </w:rPr>
      </w:pPr>
      <w:r w:rsidRPr="00337F02">
        <w:rPr>
          <w:color w:val="000000"/>
          <w:lang w:val="en-IN" w:eastAsia="en-IN"/>
          <w:rPrChange w:id="7" w:author="Suriya Balamurugan" w:date="2021-02-23T15:00:00Z">
            <w:rPr>
              <w:color w:val="000000"/>
              <w:lang w:val="es-MX" w:eastAsia="en-IN"/>
            </w:rPr>
          </w:rPrChange>
        </w:rPr>
        <w:t xml:space="preserve">Lorem ipsum </w:t>
      </w:r>
      <w:proofErr w:type="spellStart"/>
      <w:r w:rsidRPr="00337F02">
        <w:rPr>
          <w:color w:val="000000"/>
          <w:lang w:val="en-IN" w:eastAsia="en-IN"/>
          <w:rPrChange w:id="8" w:author="Suriya Balamurugan" w:date="2021-02-23T15:00:00Z">
            <w:rPr>
              <w:color w:val="000000"/>
              <w:lang w:val="es-MX" w:eastAsia="en-IN"/>
            </w:rPr>
          </w:rPrChange>
        </w:rPr>
        <w:t>dolor</w:t>
      </w:r>
      <w:proofErr w:type="spellEnd"/>
      <w:r w:rsidRPr="00337F02">
        <w:rPr>
          <w:color w:val="000000"/>
          <w:lang w:val="en-IN" w:eastAsia="en-IN"/>
          <w:rPrChange w:id="9" w:author="Suriya Balamurugan" w:date="2021-02-23T15:00:00Z">
            <w:rPr>
              <w:color w:val="000000"/>
              <w:lang w:val="es-MX" w:eastAsia="en-IN"/>
            </w:rPr>
          </w:rPrChange>
        </w:rPr>
        <w:t xml:space="preserve"> </w:t>
      </w:r>
      <w:proofErr w:type="gramStart"/>
      <w:r w:rsidRPr="00337F02">
        <w:rPr>
          <w:color w:val="000000"/>
          <w:lang w:val="en-IN" w:eastAsia="en-IN"/>
          <w:rPrChange w:id="10" w:author="Suriya Balamurugan" w:date="2021-02-23T15:00:00Z">
            <w:rPr>
              <w:color w:val="000000"/>
              <w:lang w:val="es-MX" w:eastAsia="en-IN"/>
            </w:rPr>
          </w:rPrChange>
        </w:rPr>
        <w:t>sit</w:t>
      </w:r>
      <w:proofErr w:type="gramEnd"/>
      <w:r w:rsidRPr="00337F02">
        <w:rPr>
          <w:color w:val="000000"/>
          <w:lang w:val="en-IN" w:eastAsia="en-IN"/>
          <w:rPrChange w:id="11" w:author="Suriya Balamurugan" w:date="2021-02-23T15:00:00Z">
            <w:rPr>
              <w:color w:val="000000"/>
              <w:lang w:val="es-MX" w:eastAsia="en-IN"/>
            </w:rPr>
          </w:rPrChange>
        </w:rPr>
        <w:t xml:space="preserve"> </w:t>
      </w:r>
      <w:proofErr w:type="spellStart"/>
      <w:r w:rsidRPr="00337F02">
        <w:rPr>
          <w:color w:val="000000"/>
          <w:lang w:val="en-IN" w:eastAsia="en-IN"/>
          <w:rPrChange w:id="12" w:author="Suriya Balamurugan" w:date="2021-02-23T15:00:00Z">
            <w:rPr>
              <w:color w:val="000000"/>
              <w:lang w:val="es-MX" w:eastAsia="en-IN"/>
            </w:rPr>
          </w:rPrChange>
        </w:rPr>
        <w:t>amet</w:t>
      </w:r>
      <w:proofErr w:type="spellEnd"/>
      <w:r w:rsidRPr="00337F02">
        <w:rPr>
          <w:color w:val="000000"/>
          <w:lang w:val="en-IN" w:eastAsia="en-IN"/>
          <w:rPrChange w:id="13" w:author="Suriya Balamurugan" w:date="2021-02-23T15:00:00Z">
            <w:rPr>
              <w:color w:val="000000"/>
              <w:lang w:val="es-MX" w:eastAsia="en-IN"/>
            </w:rPr>
          </w:rPrChange>
        </w:rPr>
        <w:t xml:space="preserve">, </w:t>
      </w:r>
      <w:proofErr w:type="spellStart"/>
      <w:r w:rsidRPr="00337F02">
        <w:rPr>
          <w:color w:val="000000"/>
          <w:lang w:val="en-IN" w:eastAsia="en-IN"/>
          <w:rPrChange w:id="14" w:author="Suriya Balamurugan" w:date="2021-02-23T15:00:00Z">
            <w:rPr>
              <w:color w:val="000000"/>
              <w:lang w:val="es-MX" w:eastAsia="en-IN"/>
            </w:rPr>
          </w:rPrChange>
        </w:rPr>
        <w:t>lacus</w:t>
      </w:r>
      <w:proofErr w:type="spellEnd"/>
      <w:r w:rsidRPr="00337F02">
        <w:rPr>
          <w:color w:val="000000"/>
          <w:lang w:val="en-IN" w:eastAsia="en-IN"/>
          <w:rPrChange w:id="15" w:author="Suriya Balamurugan" w:date="2021-02-23T15:00:00Z">
            <w:rPr>
              <w:color w:val="000000"/>
              <w:lang w:val="es-MX" w:eastAsia="en-IN"/>
            </w:rPr>
          </w:rPrChange>
        </w:rPr>
        <w:t xml:space="preserve"> </w:t>
      </w:r>
      <w:proofErr w:type="spellStart"/>
      <w:r w:rsidRPr="00337F02">
        <w:rPr>
          <w:color w:val="000000"/>
          <w:lang w:val="en-IN" w:eastAsia="en-IN"/>
          <w:rPrChange w:id="16" w:author="Suriya Balamurugan" w:date="2021-02-23T15:00:00Z">
            <w:rPr>
              <w:color w:val="000000"/>
              <w:lang w:val="es-MX" w:eastAsia="en-IN"/>
            </w:rPr>
          </w:rPrChange>
        </w:rPr>
        <w:t>amet</w:t>
      </w:r>
      <w:proofErr w:type="spellEnd"/>
      <w:r w:rsidRPr="00337F02">
        <w:rPr>
          <w:color w:val="000000"/>
          <w:lang w:val="en-IN" w:eastAsia="en-IN"/>
          <w:rPrChange w:id="17" w:author="Suriya Balamurugan" w:date="2021-02-23T15:00:00Z">
            <w:rPr>
              <w:color w:val="000000"/>
              <w:lang w:val="es-MX" w:eastAsia="en-IN"/>
            </w:rPr>
          </w:rPrChange>
        </w:rPr>
        <w:t xml:space="preserve"> </w:t>
      </w:r>
      <w:proofErr w:type="spellStart"/>
      <w:r w:rsidRPr="00337F02">
        <w:rPr>
          <w:color w:val="000000"/>
          <w:lang w:val="en-IN" w:eastAsia="en-IN"/>
          <w:rPrChange w:id="18" w:author="Suriya Balamurugan" w:date="2021-02-23T15:00:00Z">
            <w:rPr>
              <w:color w:val="000000"/>
              <w:lang w:val="es-MX" w:eastAsia="en-IN"/>
            </w:rPr>
          </w:rPrChange>
        </w:rPr>
        <w:t>amet</w:t>
      </w:r>
      <w:proofErr w:type="spellEnd"/>
      <w:r w:rsidRPr="00337F02">
        <w:rPr>
          <w:color w:val="000000"/>
          <w:lang w:val="en-IN" w:eastAsia="en-IN"/>
          <w:rPrChange w:id="19" w:author="Suriya Balamurugan" w:date="2021-02-23T15:00:00Z">
            <w:rPr>
              <w:color w:val="000000"/>
              <w:lang w:val="es-MX" w:eastAsia="en-IN"/>
            </w:rPr>
          </w:rPrChange>
        </w:rPr>
        <w:t xml:space="preserve"> </w:t>
      </w:r>
      <w:proofErr w:type="spellStart"/>
      <w:r w:rsidRPr="00337F02">
        <w:rPr>
          <w:color w:val="000000"/>
          <w:lang w:val="en-IN" w:eastAsia="en-IN"/>
          <w:rPrChange w:id="20" w:author="Suriya Balamurugan" w:date="2021-02-23T15:00:00Z">
            <w:rPr>
              <w:color w:val="000000"/>
              <w:lang w:val="es-MX" w:eastAsia="en-IN"/>
            </w:rPr>
          </w:rPrChange>
        </w:rPr>
        <w:t>ultricies</w:t>
      </w:r>
      <w:proofErr w:type="spellEnd"/>
      <w:r w:rsidRPr="00337F02">
        <w:rPr>
          <w:color w:val="000000"/>
          <w:lang w:val="en-IN" w:eastAsia="en-IN"/>
          <w:rPrChange w:id="21" w:author="Suriya Balamurugan" w:date="2021-02-23T15:00:00Z">
            <w:rPr>
              <w:color w:val="000000"/>
              <w:lang w:val="es-MX" w:eastAsia="en-IN"/>
            </w:rPr>
          </w:rPrChange>
        </w:rPr>
        <w:t xml:space="preserve">. </w:t>
      </w:r>
      <w:r w:rsidRPr="0041196C">
        <w:rPr>
          <w:color w:val="000000"/>
          <w:lang w:val="es-MX" w:eastAsia="en-IN"/>
        </w:rPr>
        <w:t xml:space="preserve">Quisque mi </w:t>
      </w:r>
      <w:proofErr w:type="spellStart"/>
      <w:r w:rsidRPr="0041196C">
        <w:rPr>
          <w:color w:val="000000"/>
          <w:lang w:val="es-MX" w:eastAsia="en-IN"/>
        </w:rPr>
        <w:t>venenatis</w:t>
      </w:r>
      <w:proofErr w:type="spellEnd"/>
      <w:r w:rsidRPr="0041196C">
        <w:rPr>
          <w:color w:val="000000"/>
          <w:lang w:val="es-MX" w:eastAsia="en-IN"/>
        </w:rPr>
        <w:t xml:space="preserve"> </w:t>
      </w:r>
      <w:proofErr w:type="spellStart"/>
      <w:r w:rsidRPr="0041196C">
        <w:rPr>
          <w:color w:val="000000"/>
          <w:lang w:val="es-MX" w:eastAsia="en-IN"/>
        </w:rPr>
        <w:t>morbi</w:t>
      </w:r>
      <w:proofErr w:type="spellEnd"/>
      <w:r w:rsidRPr="0041196C">
        <w:rPr>
          <w:color w:val="000000"/>
          <w:lang w:val="es-MX" w:eastAsia="en-IN"/>
        </w:rPr>
        <w:t xml:space="preserve"> libero, </w:t>
      </w:r>
      <w:proofErr w:type="spellStart"/>
      <w:r w:rsidRPr="0041196C">
        <w:rPr>
          <w:color w:val="000000"/>
          <w:lang w:val="es-MX" w:eastAsia="en-IN"/>
        </w:rPr>
        <w:t>orci</w:t>
      </w:r>
      <w:proofErr w:type="spellEnd"/>
      <w:r w:rsidRPr="0041196C">
        <w:rPr>
          <w:color w:val="000000"/>
          <w:lang w:val="es-MX" w:eastAsia="en-IN"/>
        </w:rPr>
        <w:t xml:space="preserve"> </w:t>
      </w:r>
      <w:proofErr w:type="spellStart"/>
      <w:r w:rsidRPr="0041196C">
        <w:rPr>
          <w:color w:val="000000"/>
          <w:lang w:val="es-MX" w:eastAsia="en-IN"/>
        </w:rPr>
        <w:t>dis</w:t>
      </w:r>
      <w:proofErr w:type="spellEnd"/>
      <w:r w:rsidRPr="0041196C">
        <w:rPr>
          <w:color w:val="000000"/>
          <w:lang w:val="es-MX" w:eastAsia="en-IN"/>
        </w:rPr>
        <w:t xml:space="preserve">, mi ut et </w:t>
      </w:r>
      <w:proofErr w:type="spellStart"/>
      <w:r w:rsidRPr="0041196C">
        <w:rPr>
          <w:color w:val="000000"/>
          <w:lang w:val="es-MX" w:eastAsia="en-IN"/>
        </w:rPr>
        <w:t>class</w:t>
      </w:r>
      <w:proofErr w:type="spellEnd"/>
      <w:r w:rsidRPr="0041196C">
        <w:rPr>
          <w:color w:val="000000"/>
          <w:lang w:val="es-MX" w:eastAsia="en-IN"/>
        </w:rPr>
        <w:t xml:space="preserve"> porta, </w:t>
      </w:r>
      <w:proofErr w:type="spellStart"/>
      <w:r w:rsidRPr="0041196C">
        <w:rPr>
          <w:color w:val="000000"/>
          <w:lang w:val="es-MX" w:eastAsia="en-IN"/>
        </w:rPr>
        <w:t>massa</w:t>
      </w:r>
      <w:proofErr w:type="spellEnd"/>
      <w:r w:rsidRPr="0041196C">
        <w:rPr>
          <w:color w:val="000000"/>
          <w:lang w:val="es-MX" w:eastAsia="en-IN"/>
        </w:rPr>
        <w:t xml:space="preserve"> </w:t>
      </w:r>
      <w:proofErr w:type="spellStart"/>
      <w:r w:rsidRPr="0041196C">
        <w:rPr>
          <w:color w:val="000000"/>
          <w:lang w:val="es-MX" w:eastAsia="en-IN"/>
        </w:rPr>
        <w:t>ligula</w:t>
      </w:r>
      <w:proofErr w:type="spellEnd"/>
      <w:r w:rsidRPr="0041196C">
        <w:rPr>
          <w:color w:val="000000"/>
          <w:lang w:val="es-MX" w:eastAsia="en-IN"/>
        </w:rPr>
        <w:t xml:space="preserve"> magna </w:t>
      </w:r>
      <w:proofErr w:type="spellStart"/>
      <w:r w:rsidRPr="0041196C">
        <w:rPr>
          <w:color w:val="000000"/>
          <w:lang w:val="es-MX" w:eastAsia="en-IN"/>
        </w:rPr>
        <w:t>enim</w:t>
      </w:r>
      <w:proofErr w:type="spellEnd"/>
      <w:r w:rsidRPr="0041196C">
        <w:rPr>
          <w:color w:val="000000"/>
          <w:lang w:val="es-MX" w:eastAsia="en-IN"/>
        </w:rPr>
        <w:t xml:space="preserve">, </w:t>
      </w:r>
      <w:proofErr w:type="spellStart"/>
      <w:r w:rsidRPr="0041196C">
        <w:rPr>
          <w:color w:val="000000"/>
          <w:lang w:val="es-MX" w:eastAsia="en-IN"/>
        </w:rPr>
        <w:t>aliquam</w:t>
      </w:r>
      <w:proofErr w:type="spellEnd"/>
      <w:r w:rsidRPr="0041196C">
        <w:rPr>
          <w:color w:val="000000"/>
          <w:lang w:val="es-MX" w:eastAsia="en-IN"/>
        </w:rPr>
        <w:t xml:space="preserve"> </w:t>
      </w:r>
      <w:proofErr w:type="spellStart"/>
      <w:r w:rsidRPr="0041196C">
        <w:rPr>
          <w:color w:val="000000"/>
          <w:lang w:val="es-MX" w:eastAsia="en-IN"/>
        </w:rPr>
        <w:t>orci</w:t>
      </w:r>
      <w:proofErr w:type="spellEnd"/>
      <w:r w:rsidRPr="0041196C">
        <w:rPr>
          <w:color w:val="000000"/>
          <w:lang w:val="es-MX" w:eastAsia="en-IN"/>
        </w:rPr>
        <w:t xml:space="preserve"> </w:t>
      </w:r>
      <w:proofErr w:type="spellStart"/>
      <w:r w:rsidRPr="0041196C">
        <w:rPr>
          <w:color w:val="000000"/>
          <w:lang w:val="es-MX" w:eastAsia="en-IN"/>
        </w:rPr>
        <w:t>vestibulum</w:t>
      </w:r>
      <w:proofErr w:type="spellEnd"/>
      <w:r w:rsidRPr="0041196C">
        <w:rPr>
          <w:color w:val="000000"/>
          <w:lang w:val="es-MX" w:eastAsia="en-IN"/>
        </w:rPr>
        <w:t xml:space="preserve"> </w:t>
      </w:r>
      <w:proofErr w:type="spellStart"/>
      <w:r w:rsidRPr="0041196C">
        <w:rPr>
          <w:color w:val="000000"/>
          <w:lang w:val="es-MX" w:eastAsia="en-IN"/>
        </w:rPr>
        <w:t>tempus</w:t>
      </w:r>
      <w:proofErr w:type="spellEnd"/>
      <w:r w:rsidRPr="0041196C">
        <w:rPr>
          <w:color w:val="000000"/>
          <w:lang w:val="es-MX" w:eastAsia="en-IN"/>
        </w:rPr>
        <w:t>.</w:t>
      </w:r>
    </w:p>
    <w:p w14:paraId="3BFD819D" w14:textId="77777777" w:rsidR="00BF6514" w:rsidRDefault="00BF6514">
      <w:pPr>
        <w:rPr>
          <w:rFonts w:asciiTheme="majorHAnsi" w:eastAsiaTheme="majorEastAsia" w:hAnsiTheme="majorHAnsi" w:cstheme="minorHAnsi"/>
          <w:color w:val="365F91" w:themeColor="accent1" w:themeShade="BF"/>
          <w:sz w:val="24"/>
          <w:szCs w:val="24"/>
        </w:rPr>
      </w:pPr>
      <w:r>
        <w:rPr>
          <w:rFonts w:cstheme="minorHAnsi"/>
          <w:sz w:val="24"/>
          <w:szCs w:val="24"/>
        </w:rPr>
        <w:br w:type="page"/>
      </w:r>
    </w:p>
    <w:p w14:paraId="4A10982B" w14:textId="77777777" w:rsidR="00D74155" w:rsidRPr="00D74155" w:rsidRDefault="00D74155" w:rsidP="00D74155">
      <w:pPr>
        <w:spacing w:line="360" w:lineRule="auto"/>
        <w:jc w:val="center"/>
        <w:rPr>
          <w:b/>
          <w:bCs/>
          <w:sz w:val="16"/>
          <w:szCs w:val="16"/>
        </w:rPr>
      </w:pPr>
      <w:r w:rsidRPr="00D74155">
        <w:rPr>
          <w:b/>
          <w:bCs/>
          <w:sz w:val="32"/>
          <w:szCs w:val="32"/>
        </w:rPr>
        <w:lastRenderedPageBreak/>
        <w:t>CHEST X-RAY REPORT (Vietnamese Translation)</w:t>
      </w:r>
    </w:p>
    <w:tbl>
      <w:tblPr>
        <w:tblStyle w:val="TableGrid3"/>
        <w:tblW w:w="0" w:type="auto"/>
        <w:tblLook w:val="04A0" w:firstRow="1" w:lastRow="0" w:firstColumn="1" w:lastColumn="0" w:noHBand="0" w:noVBand="1"/>
      </w:tblPr>
      <w:tblGrid>
        <w:gridCol w:w="9350"/>
      </w:tblGrid>
      <w:tr w:rsidR="00D74155" w:rsidRPr="00D74155" w14:paraId="0D877898" w14:textId="77777777" w:rsidTr="00557175">
        <w:tc>
          <w:tcPr>
            <w:tcW w:w="9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AA81F5" w14:textId="77777777" w:rsidR="00D74155" w:rsidRPr="00D74155" w:rsidRDefault="00D74155" w:rsidP="00D74155">
            <w:pPr>
              <w:spacing w:after="240" w:line="360" w:lineRule="auto"/>
              <w:contextualSpacing/>
            </w:pPr>
            <w:proofErr w:type="spellStart"/>
            <w:r w:rsidRPr="00D74155">
              <w:rPr>
                <w:b/>
                <w:bCs/>
              </w:rPr>
              <w:t>Tên</w:t>
            </w:r>
            <w:proofErr w:type="spellEnd"/>
            <w:r w:rsidRPr="00D74155">
              <w:rPr>
                <w:b/>
                <w:bCs/>
              </w:rPr>
              <w:t xml:space="preserve"> bệ</w:t>
            </w:r>
            <w:proofErr w:type="spellStart"/>
            <w:r w:rsidRPr="00D74155">
              <w:rPr>
                <w:b/>
                <w:bCs/>
              </w:rPr>
              <w:t>nh</w:t>
            </w:r>
            <w:proofErr w:type="spellEnd"/>
            <w:r w:rsidRPr="00D74155">
              <w:rPr>
                <w:b/>
                <w:bCs/>
              </w:rPr>
              <w:t xml:space="preserve"> </w:t>
            </w:r>
            <w:proofErr w:type="spellStart"/>
            <w:r w:rsidRPr="00D74155">
              <w:rPr>
                <w:b/>
                <w:bCs/>
              </w:rPr>
              <w:t>nhân</w:t>
            </w:r>
            <w:proofErr w:type="spellEnd"/>
            <w:r w:rsidRPr="00D74155">
              <w:rPr>
                <w:b/>
                <w:bCs/>
              </w:rPr>
              <w:t>:</w:t>
            </w:r>
            <w:r w:rsidRPr="00D74155">
              <w:t xml:space="preserve"> Minh </w:t>
            </w:r>
            <w:proofErr w:type="spellStart"/>
            <w:r w:rsidRPr="00D74155">
              <w:t>Tuán</w:t>
            </w:r>
            <w:proofErr w:type="spellEnd"/>
          </w:p>
          <w:p w14:paraId="1D489A21" w14:textId="77777777" w:rsidR="00D74155" w:rsidRPr="00D74155" w:rsidRDefault="00D74155" w:rsidP="00D74155">
            <w:pPr>
              <w:spacing w:after="240" w:line="360" w:lineRule="auto"/>
              <w:contextualSpacing/>
            </w:pPr>
            <w:proofErr w:type="spellStart"/>
            <w:r w:rsidRPr="00D74155">
              <w:rPr>
                <w:b/>
                <w:bCs/>
              </w:rPr>
              <w:t>Ngày</w:t>
            </w:r>
            <w:proofErr w:type="spellEnd"/>
            <w:r w:rsidRPr="00D74155">
              <w:rPr>
                <w:b/>
                <w:bCs/>
              </w:rPr>
              <w:t xml:space="preserve"> </w:t>
            </w:r>
            <w:proofErr w:type="spellStart"/>
            <w:r w:rsidRPr="00D74155">
              <w:rPr>
                <w:b/>
                <w:bCs/>
              </w:rPr>
              <w:t>sinh</w:t>
            </w:r>
            <w:proofErr w:type="spellEnd"/>
            <w:r w:rsidRPr="00D74155">
              <w:rPr>
                <w:b/>
                <w:bCs/>
              </w:rPr>
              <w:t xml:space="preserve">       </w:t>
            </w:r>
            <w:proofErr w:type="gramStart"/>
            <w:r w:rsidRPr="00D74155">
              <w:rPr>
                <w:b/>
                <w:bCs/>
              </w:rPr>
              <w:t xml:space="preserve">  :</w:t>
            </w:r>
            <w:proofErr w:type="gramEnd"/>
            <w:r w:rsidRPr="00D74155">
              <w:t xml:space="preserve"> 01/01/1980</w:t>
            </w:r>
          </w:p>
          <w:p w14:paraId="054D9CDD" w14:textId="77777777" w:rsidR="00D74155" w:rsidRPr="00D74155" w:rsidRDefault="00D74155" w:rsidP="00D74155">
            <w:pPr>
              <w:spacing w:after="240" w:line="360" w:lineRule="auto"/>
              <w:contextualSpacing/>
            </w:pPr>
            <w:proofErr w:type="spellStart"/>
            <w:r w:rsidRPr="00D74155">
              <w:rPr>
                <w:b/>
                <w:bCs/>
              </w:rPr>
              <w:t>Ngày</w:t>
            </w:r>
            <w:proofErr w:type="spellEnd"/>
            <w:r w:rsidRPr="00D74155">
              <w:rPr>
                <w:b/>
                <w:bCs/>
              </w:rPr>
              <w:t xml:space="preserve"> </w:t>
            </w:r>
            <w:proofErr w:type="spellStart"/>
            <w:r w:rsidRPr="00D74155">
              <w:rPr>
                <w:b/>
                <w:bCs/>
              </w:rPr>
              <w:t>thu</w:t>
            </w:r>
            <w:proofErr w:type="spellEnd"/>
            <w:r w:rsidRPr="00D74155">
              <w:rPr>
                <w:b/>
                <w:bCs/>
              </w:rPr>
              <w:t>̛̣c hiện:</w:t>
            </w:r>
            <w:r w:rsidRPr="00D74155">
              <w:t xml:space="preserve"> 05/12/2023</w:t>
            </w:r>
          </w:p>
        </w:tc>
      </w:tr>
      <w:tr w:rsidR="00D74155" w:rsidRPr="00D74155" w14:paraId="36556817" w14:textId="77777777" w:rsidTr="00557175">
        <w:tc>
          <w:tcPr>
            <w:tcW w:w="9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2A1C70" w14:textId="77777777" w:rsidR="00D74155" w:rsidRPr="00D74155" w:rsidRDefault="00D74155" w:rsidP="00D74155">
            <w:pPr>
              <w:spacing w:before="240" w:line="360" w:lineRule="auto"/>
            </w:pPr>
            <w:r w:rsidRPr="00D74155">
              <w:rPr>
                <w:noProof/>
              </w:rPr>
              <w:drawing>
                <wp:anchor distT="0" distB="0" distL="114300" distR="114300" simplePos="0" relativeHeight="251655680" behindDoc="1" locked="0" layoutInCell="1" allowOverlap="1" wp14:anchorId="7E01DD42" wp14:editId="0D24488F">
                  <wp:simplePos x="0" y="0"/>
                  <wp:positionH relativeFrom="column">
                    <wp:posOffset>1830070</wp:posOffset>
                  </wp:positionH>
                  <wp:positionV relativeFrom="paragraph">
                    <wp:posOffset>379095</wp:posOffset>
                  </wp:positionV>
                  <wp:extent cx="1653540" cy="1892300"/>
                  <wp:effectExtent l="0" t="0" r="3810" b="0"/>
                  <wp:wrapTopAndBottom/>
                  <wp:docPr id="862289317" name="Picture 862289317" descr="A x-ray of a person's chest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2289317" name="Picture 862289317" descr="A x-ray of a person's chest&#10;&#10;AI-generated content may be incorrect.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3540" cy="1892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D74155">
              <w:rPr>
                <w:b/>
                <w:bCs/>
                <w:noProof/>
              </w:rPr>
              <mc:AlternateContent>
                <mc:Choice Requires="wps">
                  <w:drawing>
                    <wp:anchor distT="0" distB="0" distL="114300" distR="114300" simplePos="0" relativeHeight="251654656" behindDoc="0" locked="0" layoutInCell="1" allowOverlap="1" wp14:anchorId="0AFBAE1D" wp14:editId="44341102">
                      <wp:simplePos x="0" y="0"/>
                      <wp:positionH relativeFrom="column">
                        <wp:posOffset>1423670</wp:posOffset>
                      </wp:positionH>
                      <wp:positionV relativeFrom="paragraph">
                        <wp:posOffset>2410460</wp:posOffset>
                      </wp:positionV>
                      <wp:extent cx="2562225" cy="167005"/>
                      <wp:effectExtent l="0" t="0" r="9525" b="0"/>
                      <wp:wrapTopAndBottom/>
                      <wp:docPr id="6" name="Text Box 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562225" cy="160655"/>
                              </a:xfrm>
                              <a:prstGeom prst="rect">
                                <a:avLst/>
                              </a:prstGeom>
                              <a:solidFill>
                                <a:prstClr val="white"/>
                              </a:solidFill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774C6D78" w14:textId="77777777" w:rsidR="00D74155" w:rsidRDefault="00D74155" w:rsidP="00D74155">
                                  <w:pPr>
                                    <w:jc w:val="center"/>
                                    <w:rPr>
                                      <w:sz w:val="22"/>
                                      <w:szCs w:val="22"/>
                                    </w:rPr>
                                  </w:pPr>
                                  <w:proofErr w:type="spellStart"/>
                                  <w:r w:rsidRPr="006F4DE0">
                                    <w:rPr>
                                      <w:sz w:val="22"/>
                                      <w:szCs w:val="22"/>
                                    </w:rPr>
                                    <w:t>Hình</w:t>
                                  </w:r>
                                  <w:proofErr w:type="spellEnd"/>
                                  <w:r w:rsidRPr="006F4DE0">
                                    <w:rPr>
                                      <w:sz w:val="22"/>
                                      <w:szCs w:val="22"/>
                                    </w:rPr>
                                    <w:t xml:space="preserve"> 1: </w:t>
                                  </w:r>
                                  <w:proofErr w:type="spellStart"/>
                                  <w:r w:rsidRPr="006F4DE0">
                                    <w:rPr>
                                      <w:sz w:val="22"/>
                                      <w:szCs w:val="22"/>
                                    </w:rPr>
                                    <w:t>Ảnh</w:t>
                                  </w:r>
                                  <w:proofErr w:type="spellEnd"/>
                                  <w:r w:rsidRPr="006F4DE0">
                                    <w:rPr>
                                      <w:sz w:val="22"/>
                                      <w:szCs w:val="22"/>
                                    </w:rPr>
                                    <w:t xml:space="preserve"> X-</w:t>
                                  </w:r>
                                  <w:proofErr w:type="spellStart"/>
                                  <w:r w:rsidRPr="006F4DE0">
                                    <w:rPr>
                                      <w:sz w:val="22"/>
                                      <w:szCs w:val="22"/>
                                    </w:rPr>
                                    <w:t>quang</w:t>
                                  </w:r>
                                  <w:proofErr w:type="spellEnd"/>
                                  <w:r w:rsidRPr="006F4DE0">
                                    <w:rPr>
                                      <w:sz w:val="22"/>
                                      <w:szCs w:val="22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6F4DE0">
                                    <w:rPr>
                                      <w:sz w:val="22"/>
                                      <w:szCs w:val="22"/>
                                    </w:rPr>
                                    <w:t>ngực</w:t>
                                  </w:r>
                                  <w:proofErr w:type="spellEnd"/>
                                  <w:r w:rsidRPr="006F4DE0">
                                    <w:rPr>
                                      <w:sz w:val="22"/>
                                      <w:szCs w:val="22"/>
                                    </w:rPr>
                                    <w:t xml:space="preserve"> – </w:t>
                                  </w:r>
                                  <w:proofErr w:type="spellStart"/>
                                  <w:r w:rsidRPr="006F4DE0">
                                    <w:rPr>
                                      <w:sz w:val="22"/>
                                      <w:szCs w:val="22"/>
                                    </w:rPr>
                                    <w:t>Phiên</w:t>
                                  </w:r>
                                  <w:proofErr w:type="spellEnd"/>
                                  <w:r w:rsidRPr="006F4DE0">
                                    <w:rPr>
                                      <w:sz w:val="22"/>
                                      <w:szCs w:val="22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6F4DE0">
                                    <w:rPr>
                                      <w:sz w:val="22"/>
                                      <w:szCs w:val="22"/>
                                    </w:rPr>
                                    <w:t>bản</w:t>
                                  </w:r>
                                  <w:proofErr w:type="spellEnd"/>
                                  <w:r w:rsidRPr="006F4DE0">
                                    <w:rPr>
                                      <w:sz w:val="22"/>
                                      <w:szCs w:val="22"/>
                                    </w:rPr>
                                    <w:t xml:space="preserve"> TIFF</w:t>
                                  </w:r>
                                </w:p>
                              </w:txbxContent>
                            </wps:txbx>
                            <wps:bodyPr rot="0" spcFirstLastPara="0" vertOverflow="clip" horzOverflow="clip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sp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0AFBAE1D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6" o:spid="_x0000_s1026" type="#_x0000_t202" style="position:absolute;margin-left:112.1pt;margin-top:189.8pt;width:201.75pt;height:13.15pt;z-index:25165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" stroked="f">
                      <v:textbox style="mso-fit-shape-to-text:t" inset="0,0,0,0">
                        <w:txbxContent>
                          <w:p w14:paraId="774C6D78" w14:textId="77777777" w:rsidR="00D74155" w:rsidRDefault="00D74155" w:rsidP="00D74155">
                            <w:pPr>
                              <w:jc w:val="center"/>
                              <w:rPr>
                                <w:sz w:val="22"/>
                                <w:szCs w:val="22"/>
                              </w:rPr>
                            </w:pPr>
                            <w:proofErr w:type="spellStart"/>
                            <w:r w:rsidRPr="006F4DE0">
                              <w:rPr>
                                <w:sz w:val="22"/>
                                <w:szCs w:val="22"/>
                              </w:rPr>
                              <w:t>Hình</w:t>
                            </w:r>
                            <w:proofErr w:type="spellEnd"/>
                            <w:r w:rsidRPr="006F4DE0">
                              <w:rPr>
                                <w:sz w:val="22"/>
                                <w:szCs w:val="22"/>
                              </w:rPr>
                              <w:t xml:space="preserve"> 1: </w:t>
                            </w:r>
                            <w:proofErr w:type="spellStart"/>
                            <w:r w:rsidRPr="006F4DE0">
                              <w:rPr>
                                <w:sz w:val="22"/>
                                <w:szCs w:val="22"/>
                              </w:rPr>
                              <w:t>Ảnh</w:t>
                            </w:r>
                            <w:proofErr w:type="spellEnd"/>
                            <w:r w:rsidRPr="006F4DE0">
                              <w:rPr>
                                <w:sz w:val="22"/>
                                <w:szCs w:val="22"/>
                              </w:rPr>
                              <w:t xml:space="preserve"> X-</w:t>
                            </w:r>
                            <w:proofErr w:type="spellStart"/>
                            <w:r w:rsidRPr="006F4DE0">
                              <w:rPr>
                                <w:sz w:val="22"/>
                                <w:szCs w:val="22"/>
                              </w:rPr>
                              <w:t>quang</w:t>
                            </w:r>
                            <w:proofErr w:type="spellEnd"/>
                            <w:r w:rsidRPr="006F4DE0">
                              <w:rPr>
                                <w:sz w:val="22"/>
                                <w:szCs w:val="22"/>
                              </w:rPr>
                              <w:t xml:space="preserve"> </w:t>
                            </w:r>
                            <w:proofErr w:type="spellStart"/>
                            <w:r w:rsidRPr="006F4DE0">
                              <w:rPr>
                                <w:sz w:val="22"/>
                                <w:szCs w:val="22"/>
                              </w:rPr>
                              <w:t>ngực</w:t>
                            </w:r>
                            <w:proofErr w:type="spellEnd"/>
                            <w:r w:rsidRPr="006F4DE0">
                              <w:rPr>
                                <w:sz w:val="22"/>
                                <w:szCs w:val="22"/>
                              </w:rPr>
                              <w:t xml:space="preserve"> – </w:t>
                            </w:r>
                            <w:proofErr w:type="spellStart"/>
                            <w:r w:rsidRPr="006F4DE0">
                              <w:rPr>
                                <w:sz w:val="22"/>
                                <w:szCs w:val="22"/>
                              </w:rPr>
                              <w:t>Phiên</w:t>
                            </w:r>
                            <w:proofErr w:type="spellEnd"/>
                            <w:r w:rsidRPr="006F4DE0">
                              <w:rPr>
                                <w:sz w:val="22"/>
                                <w:szCs w:val="22"/>
                              </w:rPr>
                              <w:t xml:space="preserve"> </w:t>
                            </w:r>
                            <w:proofErr w:type="spellStart"/>
                            <w:r w:rsidRPr="006F4DE0">
                              <w:rPr>
                                <w:sz w:val="22"/>
                                <w:szCs w:val="22"/>
                              </w:rPr>
                              <w:t>bản</w:t>
                            </w:r>
                            <w:proofErr w:type="spellEnd"/>
                            <w:r w:rsidRPr="006F4DE0">
                              <w:rPr>
                                <w:sz w:val="22"/>
                                <w:szCs w:val="22"/>
                              </w:rPr>
                              <w:t xml:space="preserve"> TIFF</w:t>
                            </w:r>
                          </w:p>
                        </w:txbxContent>
                      </v:textbox>
                      <w10:wrap type="topAndBottom"/>
                    </v:shape>
                  </w:pict>
                </mc:Fallback>
              </mc:AlternateContent>
            </w:r>
            <w:r w:rsidRPr="00D74155">
              <w:t xml:space="preserve"> </w:t>
            </w:r>
            <w:r w:rsidRPr="00D74155">
              <w:rPr>
                <w:b/>
                <w:bCs/>
                <w:noProof/>
              </w:rPr>
              <w:t>Số X-quang     :</w:t>
            </w:r>
            <w:r w:rsidRPr="00D74155">
              <w:t xml:space="preserve"> 52587412</w:t>
            </w:r>
          </w:p>
          <w:p w14:paraId="6791B785" w14:textId="77777777" w:rsidR="00D74155" w:rsidRPr="00D74155" w:rsidRDefault="00D74155" w:rsidP="00D74155">
            <w:pPr>
              <w:spacing w:line="360" w:lineRule="auto"/>
              <w:rPr>
                <w:b/>
                <w:bCs/>
                <w:sz w:val="16"/>
                <w:szCs w:val="16"/>
              </w:rPr>
            </w:pPr>
          </w:p>
          <w:p w14:paraId="5C3A6A6B" w14:textId="77777777" w:rsidR="00D74155" w:rsidRPr="00D74155" w:rsidRDefault="00D74155" w:rsidP="00D74155">
            <w:pPr>
              <w:spacing w:after="120" w:line="360" w:lineRule="auto"/>
              <w:rPr>
                <w:b/>
                <w:bCs/>
              </w:rPr>
            </w:pPr>
            <w:r w:rsidRPr="00D74155">
              <w:rPr>
                <w:b/>
                <w:bCs/>
              </w:rPr>
              <w:t>KẾT QUẢ ĐỌC PHIM:</w:t>
            </w:r>
          </w:p>
          <w:p w14:paraId="48116370" w14:textId="77777777" w:rsidR="00D74155" w:rsidRPr="00D74155" w:rsidRDefault="00D74155" w:rsidP="00D74155">
            <w:pPr>
              <w:numPr>
                <w:ilvl w:val="0"/>
                <w:numId w:val="8"/>
              </w:numPr>
              <w:spacing w:after="120" w:line="360" w:lineRule="auto"/>
              <w:contextualSpacing/>
            </w:pPr>
            <w:r w:rsidRPr="00D74155">
              <w:rPr>
                <w:b/>
                <w:bCs/>
              </w:rPr>
              <w:t>Phổ</w:t>
            </w:r>
            <w:proofErr w:type="spellStart"/>
            <w:r w:rsidRPr="00D74155">
              <w:rPr>
                <w:b/>
                <w:bCs/>
              </w:rPr>
              <w:t>i</w:t>
            </w:r>
            <w:proofErr w:type="spellEnd"/>
            <w:r w:rsidRPr="00D74155">
              <w:rPr>
                <w:b/>
                <w:bCs/>
              </w:rPr>
              <w:t xml:space="preserve">: </w:t>
            </w:r>
            <w:r w:rsidRPr="00D74155">
              <w:t xml:space="preserve">Trong </w:t>
            </w:r>
            <w:proofErr w:type="spellStart"/>
            <w:r w:rsidRPr="00D74155">
              <w:t>va</w:t>
            </w:r>
            <w:proofErr w:type="spellEnd"/>
            <w:r w:rsidRPr="00D74155">
              <w:t xml:space="preserve">̀ </w:t>
            </w:r>
            <w:proofErr w:type="spellStart"/>
            <w:r w:rsidRPr="00D74155">
              <w:t>căng</w:t>
            </w:r>
            <w:proofErr w:type="spellEnd"/>
            <w:r w:rsidRPr="00D74155">
              <w:t xml:space="preserve"> tốt; </w:t>
            </w:r>
            <w:proofErr w:type="spellStart"/>
            <w:r w:rsidRPr="00D74155">
              <w:t>không</w:t>
            </w:r>
            <w:proofErr w:type="spellEnd"/>
            <w:r w:rsidRPr="00D74155">
              <w:t xml:space="preserve"> có dấu hiệu </w:t>
            </w:r>
            <w:proofErr w:type="spellStart"/>
            <w:r w:rsidRPr="00D74155">
              <w:t>viêm</w:t>
            </w:r>
            <w:proofErr w:type="spellEnd"/>
            <w:r w:rsidRPr="00D74155">
              <w:t xml:space="preserve"> phổ</w:t>
            </w:r>
            <w:proofErr w:type="spellStart"/>
            <w:r w:rsidRPr="00D74155">
              <w:t>i</w:t>
            </w:r>
            <w:proofErr w:type="spellEnd"/>
            <w:r w:rsidRPr="00D74155">
              <w:t xml:space="preserve">, </w:t>
            </w:r>
            <w:proofErr w:type="spellStart"/>
            <w:r w:rsidRPr="00D74155">
              <w:t>tràn</w:t>
            </w:r>
            <w:proofErr w:type="spellEnd"/>
            <w:r w:rsidRPr="00D74155">
              <w:t xml:space="preserve"> </w:t>
            </w:r>
            <w:proofErr w:type="spellStart"/>
            <w:r w:rsidRPr="00D74155">
              <w:t>khi</w:t>
            </w:r>
            <w:proofErr w:type="spellEnd"/>
            <w:r w:rsidRPr="00D74155">
              <w:t xml:space="preserve">́ </w:t>
            </w:r>
            <w:proofErr w:type="spellStart"/>
            <w:r w:rsidRPr="00D74155">
              <w:t>màng</w:t>
            </w:r>
            <w:proofErr w:type="spellEnd"/>
            <w:r w:rsidRPr="00D74155">
              <w:t xml:space="preserve"> phổ</w:t>
            </w:r>
            <w:proofErr w:type="spellStart"/>
            <w:r w:rsidRPr="00D74155">
              <w:t>i</w:t>
            </w:r>
            <w:proofErr w:type="spellEnd"/>
            <w:r w:rsidRPr="00D74155">
              <w:t xml:space="preserve"> </w:t>
            </w:r>
            <w:proofErr w:type="spellStart"/>
            <w:r w:rsidRPr="00D74155">
              <w:t>hoa</w:t>
            </w:r>
            <w:proofErr w:type="spellEnd"/>
            <w:r w:rsidRPr="00D74155">
              <w:t xml:space="preserve">̣̆c </w:t>
            </w:r>
            <w:proofErr w:type="spellStart"/>
            <w:r w:rsidRPr="00D74155">
              <w:t>tràn</w:t>
            </w:r>
            <w:proofErr w:type="spellEnd"/>
            <w:r w:rsidRPr="00D74155">
              <w:t xml:space="preserve"> </w:t>
            </w:r>
            <w:proofErr w:type="spellStart"/>
            <w:r w:rsidRPr="00D74155">
              <w:t>dịch</w:t>
            </w:r>
            <w:proofErr w:type="spellEnd"/>
            <w:r w:rsidRPr="00D74155">
              <w:t>.</w:t>
            </w:r>
          </w:p>
          <w:p w14:paraId="5E208DFC" w14:textId="77777777" w:rsidR="00D74155" w:rsidRPr="00D74155" w:rsidRDefault="00D74155" w:rsidP="00D74155">
            <w:pPr>
              <w:numPr>
                <w:ilvl w:val="0"/>
                <w:numId w:val="8"/>
              </w:numPr>
              <w:spacing w:after="120" w:line="360" w:lineRule="auto"/>
              <w:contextualSpacing/>
            </w:pPr>
            <w:r w:rsidRPr="00D74155">
              <w:rPr>
                <w:b/>
                <w:bCs/>
              </w:rPr>
              <w:t xml:space="preserve">Tim: </w:t>
            </w:r>
            <w:proofErr w:type="spellStart"/>
            <w:r w:rsidRPr="00D74155">
              <w:t>Kích</w:t>
            </w:r>
            <w:proofErr w:type="spellEnd"/>
            <w:r w:rsidRPr="00D74155">
              <w:t xml:space="preserve"> </w:t>
            </w:r>
            <w:proofErr w:type="spellStart"/>
            <w:r w:rsidRPr="00D74155">
              <w:t>thưo</w:t>
            </w:r>
            <w:proofErr w:type="spellEnd"/>
            <w:r w:rsidRPr="00D74155">
              <w:t xml:space="preserve">̛́c </w:t>
            </w:r>
            <w:proofErr w:type="spellStart"/>
            <w:r w:rsidRPr="00D74155">
              <w:t>va</w:t>
            </w:r>
            <w:proofErr w:type="spellEnd"/>
            <w:r w:rsidRPr="00D74155">
              <w:t xml:space="preserve">̀ </w:t>
            </w:r>
            <w:proofErr w:type="spellStart"/>
            <w:r w:rsidRPr="00D74155">
              <w:t>hình</w:t>
            </w:r>
            <w:proofErr w:type="spellEnd"/>
            <w:r w:rsidRPr="00D74155">
              <w:t xml:space="preserve"> </w:t>
            </w:r>
            <w:proofErr w:type="spellStart"/>
            <w:r w:rsidRPr="00D74155">
              <w:t>dạng</w:t>
            </w:r>
            <w:proofErr w:type="spellEnd"/>
            <w:r w:rsidRPr="00D74155">
              <w:t xml:space="preserve"> </w:t>
            </w:r>
            <w:proofErr w:type="spellStart"/>
            <w:r w:rsidRPr="00D74155">
              <w:t>bình</w:t>
            </w:r>
            <w:proofErr w:type="spellEnd"/>
            <w:r w:rsidRPr="00D74155">
              <w:t xml:space="preserve"> </w:t>
            </w:r>
            <w:proofErr w:type="spellStart"/>
            <w:r w:rsidRPr="00D74155">
              <w:t>thưo</w:t>
            </w:r>
            <w:proofErr w:type="spellEnd"/>
            <w:r w:rsidRPr="00D74155">
              <w:t xml:space="preserve">̛̀ng; </w:t>
            </w:r>
            <w:proofErr w:type="spellStart"/>
            <w:r w:rsidRPr="00D74155">
              <w:t>bóng</w:t>
            </w:r>
            <w:proofErr w:type="spellEnd"/>
            <w:r w:rsidRPr="00D74155">
              <w:t xml:space="preserve"> </w:t>
            </w:r>
            <w:proofErr w:type="spellStart"/>
            <w:r w:rsidRPr="00D74155">
              <w:t>tim</w:t>
            </w:r>
            <w:proofErr w:type="spellEnd"/>
            <w:r w:rsidRPr="00D74155">
              <w:t xml:space="preserve"> </w:t>
            </w:r>
            <w:proofErr w:type="spellStart"/>
            <w:r w:rsidRPr="00D74155">
              <w:t>trong</w:t>
            </w:r>
            <w:proofErr w:type="spellEnd"/>
            <w:r w:rsidRPr="00D74155">
              <w:t xml:space="preserve"> </w:t>
            </w:r>
            <w:proofErr w:type="spellStart"/>
            <w:r w:rsidRPr="00D74155">
              <w:t>gio</w:t>
            </w:r>
            <w:proofErr w:type="spellEnd"/>
            <w:r w:rsidRPr="00D74155">
              <w:t>̛́</w:t>
            </w:r>
            <w:proofErr w:type="spellStart"/>
            <w:r w:rsidRPr="00D74155">
              <w:t>i</w:t>
            </w:r>
            <w:proofErr w:type="spellEnd"/>
            <w:r w:rsidRPr="00D74155">
              <w:t xml:space="preserve"> </w:t>
            </w:r>
            <w:proofErr w:type="spellStart"/>
            <w:r w:rsidRPr="00D74155">
              <w:t>hạn</w:t>
            </w:r>
            <w:proofErr w:type="spellEnd"/>
            <w:r w:rsidRPr="00D74155">
              <w:t xml:space="preserve"> </w:t>
            </w:r>
            <w:proofErr w:type="spellStart"/>
            <w:r w:rsidRPr="00D74155">
              <w:t>bình</w:t>
            </w:r>
            <w:proofErr w:type="spellEnd"/>
            <w:r w:rsidRPr="00D74155">
              <w:t xml:space="preserve"> </w:t>
            </w:r>
            <w:proofErr w:type="spellStart"/>
            <w:r w:rsidRPr="00D74155">
              <w:t>thưo</w:t>
            </w:r>
            <w:proofErr w:type="spellEnd"/>
            <w:r w:rsidRPr="00D74155">
              <w:t xml:space="preserve">̛̀ng; </w:t>
            </w:r>
            <w:proofErr w:type="spellStart"/>
            <w:r w:rsidRPr="00D74155">
              <w:t>không</w:t>
            </w:r>
            <w:proofErr w:type="spellEnd"/>
            <w:r w:rsidRPr="00D74155">
              <w:t xml:space="preserve"> có </w:t>
            </w:r>
            <w:proofErr w:type="spellStart"/>
            <w:r w:rsidRPr="00D74155">
              <w:t>tim</w:t>
            </w:r>
            <w:proofErr w:type="spellEnd"/>
            <w:r w:rsidRPr="00D74155">
              <w:t xml:space="preserve"> to </w:t>
            </w:r>
            <w:proofErr w:type="spellStart"/>
            <w:r w:rsidRPr="00D74155">
              <w:t>hoa</w:t>
            </w:r>
            <w:proofErr w:type="spellEnd"/>
            <w:r w:rsidRPr="00D74155">
              <w:t xml:space="preserve">̣̆c </w:t>
            </w:r>
            <w:proofErr w:type="spellStart"/>
            <w:r w:rsidRPr="00D74155">
              <w:t>tràn</w:t>
            </w:r>
            <w:proofErr w:type="spellEnd"/>
            <w:r w:rsidRPr="00D74155">
              <w:t xml:space="preserve"> </w:t>
            </w:r>
            <w:proofErr w:type="spellStart"/>
            <w:r w:rsidRPr="00D74155">
              <w:t>dịch</w:t>
            </w:r>
            <w:proofErr w:type="spellEnd"/>
            <w:r w:rsidRPr="00D74155">
              <w:t xml:space="preserve"> </w:t>
            </w:r>
            <w:proofErr w:type="spellStart"/>
            <w:r w:rsidRPr="00D74155">
              <w:t>màng</w:t>
            </w:r>
            <w:proofErr w:type="spellEnd"/>
            <w:r w:rsidRPr="00D74155">
              <w:t xml:space="preserve"> </w:t>
            </w:r>
            <w:proofErr w:type="spellStart"/>
            <w:r w:rsidRPr="00D74155">
              <w:t>tim.</w:t>
            </w:r>
            <w:proofErr w:type="spellEnd"/>
          </w:p>
          <w:p w14:paraId="21F3F5A2" w14:textId="77777777" w:rsidR="00D74155" w:rsidRPr="00D74155" w:rsidRDefault="00D74155" w:rsidP="00D74155">
            <w:pPr>
              <w:numPr>
                <w:ilvl w:val="0"/>
                <w:numId w:val="8"/>
              </w:numPr>
              <w:spacing w:after="120" w:line="360" w:lineRule="auto"/>
              <w:contextualSpacing/>
            </w:pPr>
            <w:r w:rsidRPr="00D74155">
              <w:rPr>
                <w:b/>
                <w:bCs/>
              </w:rPr>
              <w:t xml:space="preserve">Cơ </w:t>
            </w:r>
            <w:proofErr w:type="spellStart"/>
            <w:r w:rsidRPr="00D74155">
              <w:rPr>
                <w:b/>
                <w:bCs/>
              </w:rPr>
              <w:t>hoành</w:t>
            </w:r>
            <w:proofErr w:type="spellEnd"/>
            <w:r w:rsidRPr="00D74155">
              <w:rPr>
                <w:b/>
                <w:bCs/>
              </w:rPr>
              <w:t xml:space="preserve">: </w:t>
            </w:r>
            <w:r w:rsidRPr="00D74155">
              <w:t xml:space="preserve">Rõ </w:t>
            </w:r>
            <w:proofErr w:type="spellStart"/>
            <w:r w:rsidRPr="00D74155">
              <w:t>ràng</w:t>
            </w:r>
            <w:proofErr w:type="spellEnd"/>
            <w:r w:rsidRPr="00D74155">
              <w:t xml:space="preserve"> </w:t>
            </w:r>
            <w:proofErr w:type="spellStart"/>
            <w:r w:rsidRPr="00D74155">
              <w:t>va</w:t>
            </w:r>
            <w:proofErr w:type="spellEnd"/>
            <w:r w:rsidRPr="00D74155">
              <w:t xml:space="preserve">̀ </w:t>
            </w:r>
            <w:proofErr w:type="spellStart"/>
            <w:r w:rsidRPr="00D74155">
              <w:t>đe</w:t>
            </w:r>
            <w:proofErr w:type="spellEnd"/>
            <w:r w:rsidRPr="00D74155">
              <w:t xml:space="preserve">̂̀u; </w:t>
            </w:r>
            <w:proofErr w:type="spellStart"/>
            <w:r w:rsidRPr="00D74155">
              <w:t>không</w:t>
            </w:r>
            <w:proofErr w:type="spellEnd"/>
            <w:r w:rsidRPr="00D74155">
              <w:t xml:space="preserve"> có hiện </w:t>
            </w:r>
            <w:proofErr w:type="spellStart"/>
            <w:r w:rsidRPr="00D74155">
              <w:t>tưo</w:t>
            </w:r>
            <w:proofErr w:type="spellEnd"/>
            <w:r w:rsidRPr="00D74155">
              <w:t xml:space="preserve">̛̣ng </w:t>
            </w:r>
            <w:proofErr w:type="spellStart"/>
            <w:r w:rsidRPr="00D74155">
              <w:t>nâng</w:t>
            </w:r>
            <w:proofErr w:type="spellEnd"/>
            <w:r w:rsidRPr="00D74155">
              <w:t xml:space="preserve"> </w:t>
            </w:r>
            <w:proofErr w:type="spellStart"/>
            <w:r w:rsidRPr="00D74155">
              <w:t>cao</w:t>
            </w:r>
            <w:proofErr w:type="spellEnd"/>
            <w:r w:rsidRPr="00D74155">
              <w:t xml:space="preserve"> </w:t>
            </w:r>
            <w:proofErr w:type="spellStart"/>
            <w:r w:rsidRPr="00D74155">
              <w:t>hoa</w:t>
            </w:r>
            <w:proofErr w:type="spellEnd"/>
            <w:r w:rsidRPr="00D74155">
              <w:t xml:space="preserve">̣̆c hạ </w:t>
            </w:r>
            <w:proofErr w:type="spellStart"/>
            <w:r w:rsidRPr="00D74155">
              <w:t>tha</w:t>
            </w:r>
            <w:proofErr w:type="spellEnd"/>
            <w:r w:rsidRPr="00D74155">
              <w:t>̂́p.</w:t>
            </w:r>
          </w:p>
          <w:p w14:paraId="27230FB6" w14:textId="77777777" w:rsidR="00D74155" w:rsidRPr="00D74155" w:rsidRDefault="00D74155" w:rsidP="00D74155">
            <w:pPr>
              <w:numPr>
                <w:ilvl w:val="0"/>
                <w:numId w:val="8"/>
              </w:numPr>
              <w:spacing w:after="120" w:line="360" w:lineRule="auto"/>
              <w:contextualSpacing/>
            </w:pPr>
            <w:proofErr w:type="spellStart"/>
            <w:r w:rsidRPr="00D74155">
              <w:rPr>
                <w:b/>
                <w:bCs/>
              </w:rPr>
              <w:t>Xương</w:t>
            </w:r>
            <w:proofErr w:type="spellEnd"/>
            <w:r w:rsidRPr="00D74155">
              <w:rPr>
                <w:b/>
                <w:bCs/>
              </w:rPr>
              <w:t xml:space="preserve">: </w:t>
            </w:r>
            <w:proofErr w:type="spellStart"/>
            <w:r w:rsidRPr="00D74155">
              <w:t>Hình</w:t>
            </w:r>
            <w:proofErr w:type="spellEnd"/>
            <w:r w:rsidRPr="00D74155">
              <w:t xml:space="preserve"> </w:t>
            </w:r>
            <w:proofErr w:type="spellStart"/>
            <w:r w:rsidRPr="00D74155">
              <w:t>dạng</w:t>
            </w:r>
            <w:proofErr w:type="spellEnd"/>
            <w:r w:rsidRPr="00D74155">
              <w:t xml:space="preserve"> </w:t>
            </w:r>
            <w:proofErr w:type="spellStart"/>
            <w:r w:rsidRPr="00D74155">
              <w:t>bình</w:t>
            </w:r>
            <w:proofErr w:type="spellEnd"/>
            <w:r w:rsidRPr="00D74155">
              <w:t xml:space="preserve"> </w:t>
            </w:r>
            <w:proofErr w:type="spellStart"/>
            <w:r w:rsidRPr="00D74155">
              <w:t>thưo</w:t>
            </w:r>
            <w:proofErr w:type="spellEnd"/>
            <w:r w:rsidRPr="00D74155">
              <w:t xml:space="preserve">̛̀ng; </w:t>
            </w:r>
            <w:proofErr w:type="spellStart"/>
            <w:r w:rsidRPr="00D74155">
              <w:t>không</w:t>
            </w:r>
            <w:proofErr w:type="spellEnd"/>
            <w:r w:rsidRPr="00D74155">
              <w:t xml:space="preserve"> có </w:t>
            </w:r>
            <w:proofErr w:type="spellStart"/>
            <w:r w:rsidRPr="00D74155">
              <w:t>gãy</w:t>
            </w:r>
            <w:proofErr w:type="spellEnd"/>
            <w:r w:rsidRPr="00D74155">
              <w:t xml:space="preserve"> </w:t>
            </w:r>
            <w:proofErr w:type="spellStart"/>
            <w:r w:rsidRPr="00D74155">
              <w:t>xương</w:t>
            </w:r>
            <w:proofErr w:type="spellEnd"/>
            <w:r w:rsidRPr="00D74155">
              <w:t xml:space="preserve"> </w:t>
            </w:r>
            <w:proofErr w:type="spellStart"/>
            <w:r w:rsidRPr="00D74155">
              <w:t>hoa</w:t>
            </w:r>
            <w:proofErr w:type="spellEnd"/>
            <w:r w:rsidRPr="00D74155">
              <w:t xml:space="preserve">̣̆c </w:t>
            </w:r>
            <w:proofErr w:type="spellStart"/>
            <w:r w:rsidRPr="00D74155">
              <w:t>tra</w:t>
            </w:r>
            <w:proofErr w:type="spellEnd"/>
            <w:r w:rsidRPr="00D74155">
              <w:t xml:space="preserve">̣̂t </w:t>
            </w:r>
            <w:proofErr w:type="spellStart"/>
            <w:r w:rsidRPr="00D74155">
              <w:t>kho</w:t>
            </w:r>
            <w:proofErr w:type="spellEnd"/>
            <w:r w:rsidRPr="00D74155">
              <w:t>̛́p.</w:t>
            </w:r>
          </w:p>
          <w:p w14:paraId="071E7404" w14:textId="77777777" w:rsidR="00D74155" w:rsidRPr="00D74155" w:rsidRDefault="00D74155" w:rsidP="00D74155">
            <w:pPr>
              <w:numPr>
                <w:ilvl w:val="0"/>
                <w:numId w:val="8"/>
              </w:numPr>
              <w:spacing w:after="120" w:line="360" w:lineRule="auto"/>
              <w:contextualSpacing/>
              <w:rPr>
                <w:b/>
                <w:bCs/>
              </w:rPr>
            </w:pPr>
            <w:r w:rsidRPr="00D74155">
              <w:rPr>
                <w:b/>
                <w:bCs/>
              </w:rPr>
              <w:t xml:space="preserve">Mô mềm: </w:t>
            </w:r>
            <w:proofErr w:type="spellStart"/>
            <w:r w:rsidRPr="00D74155">
              <w:t>Hình</w:t>
            </w:r>
            <w:proofErr w:type="spellEnd"/>
            <w:r w:rsidRPr="00D74155">
              <w:t xml:space="preserve"> </w:t>
            </w:r>
            <w:proofErr w:type="spellStart"/>
            <w:r w:rsidRPr="00D74155">
              <w:t>dạng</w:t>
            </w:r>
            <w:proofErr w:type="spellEnd"/>
            <w:r w:rsidRPr="00D74155">
              <w:t xml:space="preserve"> </w:t>
            </w:r>
            <w:proofErr w:type="spellStart"/>
            <w:r w:rsidRPr="00D74155">
              <w:t>bình</w:t>
            </w:r>
            <w:proofErr w:type="spellEnd"/>
            <w:r w:rsidRPr="00D74155">
              <w:t xml:space="preserve"> </w:t>
            </w:r>
            <w:proofErr w:type="spellStart"/>
            <w:r w:rsidRPr="00D74155">
              <w:t>thưo</w:t>
            </w:r>
            <w:proofErr w:type="spellEnd"/>
            <w:r w:rsidRPr="00D74155">
              <w:t xml:space="preserve">̛̀ng ở </w:t>
            </w:r>
            <w:proofErr w:type="spellStart"/>
            <w:r w:rsidRPr="00D74155">
              <w:t>vùng</w:t>
            </w:r>
            <w:proofErr w:type="spellEnd"/>
            <w:r w:rsidRPr="00D74155">
              <w:t xml:space="preserve"> </w:t>
            </w:r>
            <w:proofErr w:type="spellStart"/>
            <w:r w:rsidRPr="00D74155">
              <w:t>ngu</w:t>
            </w:r>
            <w:proofErr w:type="spellEnd"/>
            <w:r w:rsidRPr="00D74155">
              <w:t>̛̣c.</w:t>
            </w:r>
          </w:p>
        </w:tc>
      </w:tr>
      <w:tr w:rsidR="00D74155" w:rsidRPr="00D74155" w14:paraId="3A057262" w14:textId="77777777" w:rsidTr="00557175">
        <w:tc>
          <w:tcPr>
            <w:tcW w:w="9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86FB66" w14:textId="77777777" w:rsidR="00D74155" w:rsidRPr="00D74155" w:rsidRDefault="00D74155" w:rsidP="00D74155">
            <w:pPr>
              <w:spacing w:line="360" w:lineRule="auto"/>
              <w:contextualSpacing/>
              <w:rPr>
                <w:b/>
                <w:bCs/>
              </w:rPr>
            </w:pPr>
            <w:r w:rsidRPr="00D74155">
              <w:rPr>
                <w:b/>
                <w:bCs/>
              </w:rPr>
              <w:t>KHUYẾN NGHỊ:</w:t>
            </w:r>
          </w:p>
          <w:p w14:paraId="26671EA5" w14:textId="77777777" w:rsidR="00D74155" w:rsidRPr="00D74155" w:rsidRDefault="00D74155" w:rsidP="00D74155">
            <w:pPr>
              <w:spacing w:line="360" w:lineRule="auto"/>
              <w:contextualSpacing/>
            </w:pPr>
            <w:r w:rsidRPr="00D74155">
              <w:t xml:space="preserve">Hiện </w:t>
            </w:r>
            <w:proofErr w:type="spellStart"/>
            <w:r w:rsidRPr="00D74155">
              <w:t>tại</w:t>
            </w:r>
            <w:proofErr w:type="spellEnd"/>
            <w:r w:rsidRPr="00D74155">
              <w:t xml:space="preserve"> </w:t>
            </w:r>
            <w:proofErr w:type="spellStart"/>
            <w:r w:rsidRPr="00D74155">
              <w:t>không</w:t>
            </w:r>
            <w:proofErr w:type="spellEnd"/>
            <w:r w:rsidRPr="00D74155">
              <w:t xml:space="preserve"> cần </w:t>
            </w:r>
            <w:proofErr w:type="spellStart"/>
            <w:r w:rsidRPr="00D74155">
              <w:t>đánh</w:t>
            </w:r>
            <w:proofErr w:type="spellEnd"/>
            <w:r w:rsidRPr="00D74155">
              <w:t xml:space="preserve"> </w:t>
            </w:r>
            <w:proofErr w:type="spellStart"/>
            <w:r w:rsidRPr="00D74155">
              <w:t>gia</w:t>
            </w:r>
            <w:proofErr w:type="spellEnd"/>
            <w:r w:rsidRPr="00D74155">
              <w:t xml:space="preserve">́ </w:t>
            </w:r>
            <w:proofErr w:type="spellStart"/>
            <w:r w:rsidRPr="00D74155">
              <w:t>thêm</w:t>
            </w:r>
            <w:proofErr w:type="spellEnd"/>
            <w:r w:rsidRPr="00D74155">
              <w:t>.</w:t>
            </w:r>
          </w:p>
          <w:p w14:paraId="5D0F6852" w14:textId="77777777" w:rsidR="00D74155" w:rsidRPr="00D74155" w:rsidRDefault="00D74155" w:rsidP="00D74155">
            <w:pPr>
              <w:spacing w:line="360" w:lineRule="auto"/>
              <w:contextualSpacing/>
              <w:rPr>
                <w:b/>
                <w:bCs/>
              </w:rPr>
            </w:pPr>
            <w:r w:rsidRPr="00D74155">
              <w:rPr>
                <w:b/>
                <w:bCs/>
              </w:rPr>
              <w:t>GHI CHÚ BỔ SUNG:</w:t>
            </w:r>
          </w:p>
          <w:p w14:paraId="3321FD76" w14:textId="77777777" w:rsidR="00D74155" w:rsidRPr="00D74155" w:rsidRDefault="00D74155" w:rsidP="00D74155">
            <w:pPr>
              <w:spacing w:line="360" w:lineRule="auto"/>
              <w:contextualSpacing/>
            </w:pPr>
            <w:proofErr w:type="spellStart"/>
            <w:r w:rsidRPr="00D74155">
              <w:t>Không</w:t>
            </w:r>
            <w:proofErr w:type="spellEnd"/>
            <w:r w:rsidRPr="00D74155">
              <w:t xml:space="preserve"> có.</w:t>
            </w:r>
          </w:p>
        </w:tc>
      </w:tr>
    </w:tbl>
    <w:p w14:paraId="32B18CB6" w14:textId="77777777" w:rsidR="00D74155" w:rsidRDefault="00D74155" w:rsidP="00531BC2">
      <w:pPr>
        <w:pStyle w:val="Heading2"/>
        <w:spacing w:after="400"/>
        <w:jc w:val="center"/>
        <w:rPr>
          <w:rFonts w:cstheme="minorHAnsi"/>
          <w:sz w:val="24"/>
          <w:szCs w:val="24"/>
        </w:rPr>
      </w:pPr>
    </w:p>
    <w:p w14:paraId="3C079956" w14:textId="77777777" w:rsidR="00D74155" w:rsidRPr="00D74155" w:rsidRDefault="00D74155" w:rsidP="00D74155"/>
    <w:p w14:paraId="3ECF46C3" w14:textId="5774B0DA" w:rsidR="00E24059" w:rsidRPr="00683DC9" w:rsidRDefault="00FE39C9" w:rsidP="00531BC2">
      <w:pPr>
        <w:pStyle w:val="Heading2"/>
        <w:spacing w:after="400"/>
        <w:jc w:val="center"/>
        <w:rPr>
          <w:rFonts w:cstheme="minorHAnsi"/>
          <w:sz w:val="24"/>
          <w:szCs w:val="24"/>
        </w:rPr>
      </w:pPr>
      <w:r w:rsidRPr="00683DC9">
        <w:rPr>
          <w:rFonts w:cstheme="minorHAnsi"/>
          <w:sz w:val="24"/>
          <w:szCs w:val="24"/>
        </w:rPr>
        <w:t>Northwind Suppliers</w:t>
      </w:r>
    </w:p>
    <w:tbl>
      <w:tblPr>
        <w:tblStyle w:val="MediumShading1-Accent5"/>
        <w:tblW w:w="0" w:type="auto"/>
        <w:tblLayout w:type="fixed"/>
        <w:tblLook w:val="04A0" w:firstRow="1" w:lastRow="0" w:firstColumn="1" w:lastColumn="0" w:noHBand="0" w:noVBand="1"/>
      </w:tblPr>
      <w:tblGrid>
        <w:gridCol w:w="580"/>
        <w:gridCol w:w="2956"/>
        <w:gridCol w:w="1645"/>
        <w:gridCol w:w="1678"/>
        <w:gridCol w:w="1438"/>
        <w:gridCol w:w="1279"/>
      </w:tblGrid>
      <w:tr w:rsidR="00717768" w:rsidRPr="00700675" w14:paraId="70B22DFB" w14:textId="77777777" w:rsidTr="00D853B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0" w:type="dxa"/>
          </w:tcPr>
          <w:p w14:paraId="30DA7EF5" w14:textId="77777777" w:rsidR="00717768" w:rsidRPr="00700675" w:rsidRDefault="00FE39C9">
            <w:pPr>
              <w:rPr>
                <w:sz w:val="22"/>
                <w:szCs w:val="22"/>
              </w:rPr>
            </w:pPr>
            <w:r w:rsidRPr="00700675">
              <w:rPr>
                <w:sz w:val="22"/>
                <w:szCs w:val="22"/>
              </w:rPr>
              <w:t>ID</w:t>
            </w:r>
          </w:p>
        </w:tc>
        <w:tc>
          <w:tcPr>
            <w:tcW w:w="2956" w:type="dxa"/>
          </w:tcPr>
          <w:p w14:paraId="494547DB" w14:textId="77777777" w:rsidR="00717768" w:rsidRPr="00700675" w:rsidRDefault="00FE39C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sz w:val="22"/>
                <w:szCs w:val="22"/>
              </w:rPr>
              <w:t>Company Name</w:t>
            </w:r>
          </w:p>
        </w:tc>
        <w:tc>
          <w:tcPr>
            <w:tcW w:w="1645" w:type="dxa"/>
          </w:tcPr>
          <w:p w14:paraId="01E28803" w14:textId="77777777" w:rsidR="00717768" w:rsidRPr="00700675" w:rsidRDefault="00FE39C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sz w:val="22"/>
                <w:szCs w:val="22"/>
              </w:rPr>
              <w:t>Contact Name</w:t>
            </w:r>
          </w:p>
        </w:tc>
        <w:tc>
          <w:tcPr>
            <w:tcW w:w="1678" w:type="dxa"/>
          </w:tcPr>
          <w:p w14:paraId="6A887A55" w14:textId="77777777" w:rsidR="00717768" w:rsidRPr="00700675" w:rsidRDefault="00FE39C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sz w:val="22"/>
                <w:szCs w:val="22"/>
              </w:rPr>
              <w:t>Address</w:t>
            </w:r>
          </w:p>
        </w:tc>
        <w:tc>
          <w:tcPr>
            <w:tcW w:w="1438" w:type="dxa"/>
          </w:tcPr>
          <w:p w14:paraId="10CA0545" w14:textId="77777777" w:rsidR="00717768" w:rsidRPr="00700675" w:rsidRDefault="00FE39C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sz w:val="22"/>
                <w:szCs w:val="22"/>
              </w:rPr>
              <w:t>City</w:t>
            </w:r>
          </w:p>
        </w:tc>
        <w:tc>
          <w:tcPr>
            <w:tcW w:w="1279" w:type="dxa"/>
          </w:tcPr>
          <w:p w14:paraId="3138F23F" w14:textId="77777777" w:rsidR="00717768" w:rsidRPr="00700675" w:rsidRDefault="00FE39C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sz w:val="22"/>
                <w:szCs w:val="22"/>
              </w:rPr>
              <w:t>Country</w:t>
            </w:r>
          </w:p>
        </w:tc>
      </w:tr>
      <w:tr w:rsidR="00717768" w:rsidRPr="00700675" w14:paraId="60F1F2F4" w14:textId="77777777" w:rsidTr="00D853B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0" w:type="dxa"/>
          </w:tcPr>
          <w:p w14:paraId="7E9AE0E1" w14:textId="77777777" w:rsidR="00717768" w:rsidRPr="00700675" w:rsidRDefault="00FE39C9">
            <w:pPr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1</w:t>
            </w:r>
          </w:p>
        </w:tc>
        <w:tc>
          <w:tcPr>
            <w:tcW w:w="2956" w:type="dxa"/>
          </w:tcPr>
          <w:p w14:paraId="16B20AC2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commentRangeStart w:id="22"/>
            <w:commentRangeStart w:id="23"/>
            <w:commentRangeStart w:id="24"/>
            <w:r w:rsidRPr="00700675">
              <w:rPr>
                <w:noProof/>
                <w:sz w:val="22"/>
                <w:szCs w:val="22"/>
              </w:rPr>
              <w:t>Exotic Liquids</w:t>
            </w:r>
            <w:commentRangeEnd w:id="22"/>
            <w:r w:rsidR="006D04DC">
              <w:rPr>
                <w:rStyle w:val="CommentReference"/>
              </w:rPr>
              <w:commentReference w:id="22"/>
            </w:r>
            <w:commentRangeEnd w:id="23"/>
            <w:r w:rsidR="0094731B">
              <w:rPr>
                <w:rStyle w:val="CommentReference"/>
              </w:rPr>
              <w:commentReference w:id="23"/>
            </w:r>
            <w:commentRangeEnd w:id="24"/>
            <w:r w:rsidR="00AA0BF0">
              <w:rPr>
                <w:rStyle w:val="CommentReference"/>
              </w:rPr>
              <w:commentReference w:id="24"/>
            </w:r>
          </w:p>
        </w:tc>
        <w:tc>
          <w:tcPr>
            <w:tcW w:w="1645" w:type="dxa"/>
          </w:tcPr>
          <w:p w14:paraId="4753610F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Charlotte Cooper</w:t>
            </w:r>
          </w:p>
        </w:tc>
        <w:tc>
          <w:tcPr>
            <w:tcW w:w="1678" w:type="dxa"/>
          </w:tcPr>
          <w:p w14:paraId="64BF5935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49 Gilbert St.</w:t>
            </w:r>
          </w:p>
        </w:tc>
        <w:tc>
          <w:tcPr>
            <w:tcW w:w="1438" w:type="dxa"/>
          </w:tcPr>
          <w:p w14:paraId="1BCE4183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London</w:t>
            </w:r>
          </w:p>
        </w:tc>
        <w:tc>
          <w:tcPr>
            <w:tcW w:w="1279" w:type="dxa"/>
          </w:tcPr>
          <w:p w14:paraId="52B410B6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UK</w:t>
            </w:r>
          </w:p>
        </w:tc>
      </w:tr>
      <w:tr w:rsidR="00717768" w:rsidRPr="00700675" w14:paraId="68C87C6D" w14:textId="77777777" w:rsidTr="00D853BD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0" w:type="dxa"/>
          </w:tcPr>
          <w:p w14:paraId="3D025681" w14:textId="77777777" w:rsidR="00717768" w:rsidRPr="00700675" w:rsidRDefault="00FE39C9">
            <w:pPr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2</w:t>
            </w:r>
          </w:p>
        </w:tc>
        <w:tc>
          <w:tcPr>
            <w:tcW w:w="2956" w:type="dxa"/>
          </w:tcPr>
          <w:p w14:paraId="1DBD60DE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New Orleans Cajun Delights</w:t>
            </w:r>
          </w:p>
        </w:tc>
        <w:tc>
          <w:tcPr>
            <w:tcW w:w="1645" w:type="dxa"/>
          </w:tcPr>
          <w:p w14:paraId="0539DB80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Shelley Burke</w:t>
            </w:r>
          </w:p>
        </w:tc>
        <w:tc>
          <w:tcPr>
            <w:tcW w:w="1678" w:type="dxa"/>
          </w:tcPr>
          <w:p w14:paraId="17A66F7B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P.O. Box 78934</w:t>
            </w:r>
          </w:p>
        </w:tc>
        <w:tc>
          <w:tcPr>
            <w:tcW w:w="1438" w:type="dxa"/>
          </w:tcPr>
          <w:p w14:paraId="670F7B14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New Orleans</w:t>
            </w:r>
          </w:p>
        </w:tc>
        <w:tc>
          <w:tcPr>
            <w:tcW w:w="1279" w:type="dxa"/>
          </w:tcPr>
          <w:p w14:paraId="57F18D59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USA</w:t>
            </w:r>
          </w:p>
        </w:tc>
      </w:tr>
      <w:tr w:rsidR="00717768" w:rsidRPr="00700675" w14:paraId="58462249" w14:textId="77777777" w:rsidTr="00D853B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0" w:type="dxa"/>
          </w:tcPr>
          <w:p w14:paraId="6E5A4D6B" w14:textId="77777777" w:rsidR="00717768" w:rsidRPr="00700675" w:rsidRDefault="00FE39C9">
            <w:pPr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3</w:t>
            </w:r>
          </w:p>
        </w:tc>
        <w:tc>
          <w:tcPr>
            <w:tcW w:w="2956" w:type="dxa"/>
          </w:tcPr>
          <w:p w14:paraId="1958EA53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Grandma Kelly's Homestead</w:t>
            </w:r>
          </w:p>
        </w:tc>
        <w:tc>
          <w:tcPr>
            <w:tcW w:w="1645" w:type="dxa"/>
          </w:tcPr>
          <w:p w14:paraId="03222DB9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Regina Murphy</w:t>
            </w:r>
          </w:p>
        </w:tc>
        <w:tc>
          <w:tcPr>
            <w:tcW w:w="1678" w:type="dxa"/>
          </w:tcPr>
          <w:p w14:paraId="5140D531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707 Oxford Rd.</w:t>
            </w:r>
          </w:p>
        </w:tc>
        <w:tc>
          <w:tcPr>
            <w:tcW w:w="1438" w:type="dxa"/>
          </w:tcPr>
          <w:p w14:paraId="3F3FA17A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Ann Arbor</w:t>
            </w:r>
          </w:p>
        </w:tc>
        <w:tc>
          <w:tcPr>
            <w:tcW w:w="1279" w:type="dxa"/>
          </w:tcPr>
          <w:p w14:paraId="0722ACA6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USA</w:t>
            </w:r>
          </w:p>
        </w:tc>
      </w:tr>
      <w:tr w:rsidR="00717768" w:rsidRPr="00700675" w14:paraId="11FA5906" w14:textId="77777777" w:rsidTr="00D853BD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0" w:type="dxa"/>
          </w:tcPr>
          <w:p w14:paraId="159E3D63" w14:textId="77777777" w:rsidR="00717768" w:rsidRPr="00700675" w:rsidRDefault="00FE39C9">
            <w:pPr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4</w:t>
            </w:r>
          </w:p>
        </w:tc>
        <w:tc>
          <w:tcPr>
            <w:tcW w:w="2956" w:type="dxa"/>
          </w:tcPr>
          <w:p w14:paraId="72A5C3E5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Tokyo Traders</w:t>
            </w:r>
          </w:p>
        </w:tc>
        <w:tc>
          <w:tcPr>
            <w:tcW w:w="1645" w:type="dxa"/>
          </w:tcPr>
          <w:p w14:paraId="5C592C97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Yoshi Nagase</w:t>
            </w:r>
          </w:p>
        </w:tc>
        <w:tc>
          <w:tcPr>
            <w:tcW w:w="1678" w:type="dxa"/>
          </w:tcPr>
          <w:p w14:paraId="64107532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9-8 Sekimai Musashino-shi</w:t>
            </w:r>
          </w:p>
        </w:tc>
        <w:tc>
          <w:tcPr>
            <w:tcW w:w="1438" w:type="dxa"/>
          </w:tcPr>
          <w:p w14:paraId="666CDEEC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Tokyo</w:t>
            </w:r>
          </w:p>
        </w:tc>
        <w:tc>
          <w:tcPr>
            <w:tcW w:w="1279" w:type="dxa"/>
          </w:tcPr>
          <w:p w14:paraId="79B0E2D1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Japan</w:t>
            </w:r>
          </w:p>
        </w:tc>
      </w:tr>
      <w:tr w:rsidR="00717768" w:rsidRPr="00700675" w14:paraId="2FBBFBB9" w14:textId="77777777" w:rsidTr="00D853B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0" w:type="dxa"/>
          </w:tcPr>
          <w:p w14:paraId="4C3600A3" w14:textId="77777777" w:rsidR="00717768" w:rsidRPr="00700675" w:rsidRDefault="00FE39C9">
            <w:pPr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5</w:t>
            </w:r>
          </w:p>
        </w:tc>
        <w:tc>
          <w:tcPr>
            <w:tcW w:w="2956" w:type="dxa"/>
          </w:tcPr>
          <w:p w14:paraId="4EC355AA" w14:textId="77777777" w:rsidR="00717768" w:rsidRPr="000C25A3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  <w:lang w:val="fr-FR"/>
              </w:rPr>
            </w:pPr>
            <w:r w:rsidRPr="000C25A3">
              <w:rPr>
                <w:noProof/>
                <w:sz w:val="22"/>
                <w:szCs w:val="22"/>
                <w:lang w:val="fr-FR"/>
              </w:rPr>
              <w:t>Cooperativa de Quesos 'Las Cabras'</w:t>
            </w:r>
          </w:p>
        </w:tc>
        <w:tc>
          <w:tcPr>
            <w:tcW w:w="1645" w:type="dxa"/>
          </w:tcPr>
          <w:p w14:paraId="36BA3C8A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 xml:space="preserve">Antonio del Valle Saavedra </w:t>
            </w:r>
          </w:p>
        </w:tc>
        <w:tc>
          <w:tcPr>
            <w:tcW w:w="1678" w:type="dxa"/>
          </w:tcPr>
          <w:p w14:paraId="21B1558C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Calle del Rosal 4</w:t>
            </w:r>
          </w:p>
        </w:tc>
        <w:tc>
          <w:tcPr>
            <w:tcW w:w="1438" w:type="dxa"/>
          </w:tcPr>
          <w:p w14:paraId="2B2BA66A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Oviedo</w:t>
            </w:r>
          </w:p>
        </w:tc>
        <w:tc>
          <w:tcPr>
            <w:tcW w:w="1279" w:type="dxa"/>
          </w:tcPr>
          <w:p w14:paraId="449C0015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Spain</w:t>
            </w:r>
          </w:p>
        </w:tc>
      </w:tr>
      <w:tr w:rsidR="00717768" w:rsidRPr="00700675" w14:paraId="13226419" w14:textId="77777777" w:rsidTr="00D853BD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0" w:type="dxa"/>
          </w:tcPr>
          <w:p w14:paraId="59B4B6BB" w14:textId="77777777" w:rsidR="00717768" w:rsidRPr="00700675" w:rsidRDefault="00FE39C9">
            <w:pPr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6</w:t>
            </w:r>
          </w:p>
        </w:tc>
        <w:tc>
          <w:tcPr>
            <w:tcW w:w="2956" w:type="dxa"/>
          </w:tcPr>
          <w:p w14:paraId="04D30B90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Mayumi's</w:t>
            </w:r>
          </w:p>
        </w:tc>
        <w:tc>
          <w:tcPr>
            <w:tcW w:w="1645" w:type="dxa"/>
          </w:tcPr>
          <w:p w14:paraId="2F6F4ECF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Mayumi Ohno</w:t>
            </w:r>
          </w:p>
        </w:tc>
        <w:tc>
          <w:tcPr>
            <w:tcW w:w="1678" w:type="dxa"/>
          </w:tcPr>
          <w:p w14:paraId="5C2F1737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92 Setsuko Chuo-ku</w:t>
            </w:r>
          </w:p>
        </w:tc>
        <w:tc>
          <w:tcPr>
            <w:tcW w:w="1438" w:type="dxa"/>
          </w:tcPr>
          <w:p w14:paraId="159A85C7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Osaka</w:t>
            </w:r>
          </w:p>
        </w:tc>
        <w:tc>
          <w:tcPr>
            <w:tcW w:w="1279" w:type="dxa"/>
          </w:tcPr>
          <w:p w14:paraId="640AF33D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Japan</w:t>
            </w:r>
          </w:p>
        </w:tc>
      </w:tr>
      <w:tr w:rsidR="00717768" w:rsidRPr="00700675" w14:paraId="2D74297F" w14:textId="77777777" w:rsidTr="00D853B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0" w:type="dxa"/>
          </w:tcPr>
          <w:p w14:paraId="2966CD01" w14:textId="77777777" w:rsidR="00717768" w:rsidRPr="00700675" w:rsidRDefault="00FE39C9">
            <w:pPr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7</w:t>
            </w:r>
          </w:p>
        </w:tc>
        <w:tc>
          <w:tcPr>
            <w:tcW w:w="2956" w:type="dxa"/>
          </w:tcPr>
          <w:p w14:paraId="67D3627F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Pavlova, Ltd.</w:t>
            </w:r>
          </w:p>
        </w:tc>
        <w:tc>
          <w:tcPr>
            <w:tcW w:w="1645" w:type="dxa"/>
          </w:tcPr>
          <w:p w14:paraId="337698C0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Ian Devling</w:t>
            </w:r>
          </w:p>
        </w:tc>
        <w:tc>
          <w:tcPr>
            <w:tcW w:w="1678" w:type="dxa"/>
          </w:tcPr>
          <w:p w14:paraId="67CEC5D4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74 Rose St. Moonie Ponds</w:t>
            </w:r>
          </w:p>
        </w:tc>
        <w:tc>
          <w:tcPr>
            <w:tcW w:w="1438" w:type="dxa"/>
          </w:tcPr>
          <w:p w14:paraId="02884C2E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Melbourne</w:t>
            </w:r>
          </w:p>
        </w:tc>
        <w:tc>
          <w:tcPr>
            <w:tcW w:w="1279" w:type="dxa"/>
          </w:tcPr>
          <w:p w14:paraId="41DF4558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Australia</w:t>
            </w:r>
          </w:p>
        </w:tc>
      </w:tr>
      <w:tr w:rsidR="00717768" w:rsidRPr="00700675" w14:paraId="65ABE983" w14:textId="77777777" w:rsidTr="00D853BD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0" w:type="dxa"/>
          </w:tcPr>
          <w:p w14:paraId="5C68C686" w14:textId="77777777" w:rsidR="00717768" w:rsidRPr="00700675" w:rsidRDefault="00FE39C9">
            <w:pPr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8</w:t>
            </w:r>
          </w:p>
        </w:tc>
        <w:tc>
          <w:tcPr>
            <w:tcW w:w="2956" w:type="dxa"/>
          </w:tcPr>
          <w:p w14:paraId="3A94F745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Specialty Biscuits, Ltd.</w:t>
            </w:r>
          </w:p>
        </w:tc>
        <w:tc>
          <w:tcPr>
            <w:tcW w:w="1645" w:type="dxa"/>
          </w:tcPr>
          <w:p w14:paraId="7FDEDDD1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Peter Wilson</w:t>
            </w:r>
          </w:p>
        </w:tc>
        <w:tc>
          <w:tcPr>
            <w:tcW w:w="1678" w:type="dxa"/>
          </w:tcPr>
          <w:p w14:paraId="23F08D45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29 King's Way</w:t>
            </w:r>
          </w:p>
        </w:tc>
        <w:tc>
          <w:tcPr>
            <w:tcW w:w="1438" w:type="dxa"/>
          </w:tcPr>
          <w:p w14:paraId="5E684ABC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Manchester</w:t>
            </w:r>
          </w:p>
        </w:tc>
        <w:tc>
          <w:tcPr>
            <w:tcW w:w="1279" w:type="dxa"/>
          </w:tcPr>
          <w:p w14:paraId="6207F0C0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UK</w:t>
            </w:r>
          </w:p>
        </w:tc>
      </w:tr>
      <w:tr w:rsidR="00717768" w:rsidRPr="00700675" w14:paraId="23C78543" w14:textId="77777777" w:rsidTr="00D853B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0" w:type="dxa"/>
          </w:tcPr>
          <w:p w14:paraId="0F2A38C9" w14:textId="77777777" w:rsidR="00717768" w:rsidRPr="00700675" w:rsidRDefault="00FE39C9">
            <w:pPr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9</w:t>
            </w:r>
          </w:p>
        </w:tc>
        <w:tc>
          <w:tcPr>
            <w:tcW w:w="2956" w:type="dxa"/>
          </w:tcPr>
          <w:p w14:paraId="61D1239A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PB Knäckebröd AB</w:t>
            </w:r>
          </w:p>
        </w:tc>
        <w:tc>
          <w:tcPr>
            <w:tcW w:w="1645" w:type="dxa"/>
          </w:tcPr>
          <w:p w14:paraId="2F4FA7B5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Lars Peterson</w:t>
            </w:r>
          </w:p>
        </w:tc>
        <w:tc>
          <w:tcPr>
            <w:tcW w:w="1678" w:type="dxa"/>
          </w:tcPr>
          <w:p w14:paraId="1DE19FA6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Kaloadagatan 13</w:t>
            </w:r>
          </w:p>
        </w:tc>
        <w:tc>
          <w:tcPr>
            <w:tcW w:w="1438" w:type="dxa"/>
          </w:tcPr>
          <w:p w14:paraId="73B6756C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Göteborg</w:t>
            </w:r>
          </w:p>
        </w:tc>
        <w:tc>
          <w:tcPr>
            <w:tcW w:w="1279" w:type="dxa"/>
          </w:tcPr>
          <w:p w14:paraId="39C3B36F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 xml:space="preserve">Sweden </w:t>
            </w:r>
          </w:p>
        </w:tc>
      </w:tr>
      <w:tr w:rsidR="00717768" w:rsidRPr="00700675" w14:paraId="5F7ECFB2" w14:textId="77777777" w:rsidTr="00D853BD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0" w:type="dxa"/>
          </w:tcPr>
          <w:p w14:paraId="3850304F" w14:textId="77777777" w:rsidR="00717768" w:rsidRPr="00700675" w:rsidRDefault="00FE39C9">
            <w:pPr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10</w:t>
            </w:r>
          </w:p>
        </w:tc>
        <w:tc>
          <w:tcPr>
            <w:tcW w:w="2956" w:type="dxa"/>
          </w:tcPr>
          <w:p w14:paraId="775A1FC9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Refrescos Americanas LTDA</w:t>
            </w:r>
          </w:p>
        </w:tc>
        <w:tc>
          <w:tcPr>
            <w:tcW w:w="1645" w:type="dxa"/>
          </w:tcPr>
          <w:p w14:paraId="57826119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Carlos Diaz</w:t>
            </w:r>
          </w:p>
        </w:tc>
        <w:tc>
          <w:tcPr>
            <w:tcW w:w="1678" w:type="dxa"/>
          </w:tcPr>
          <w:p w14:paraId="3FD3D852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Av. das Americanas 12.890</w:t>
            </w:r>
          </w:p>
        </w:tc>
        <w:tc>
          <w:tcPr>
            <w:tcW w:w="1438" w:type="dxa"/>
          </w:tcPr>
          <w:p w14:paraId="3D1E8C45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São Paulo</w:t>
            </w:r>
          </w:p>
        </w:tc>
        <w:tc>
          <w:tcPr>
            <w:tcW w:w="1279" w:type="dxa"/>
          </w:tcPr>
          <w:p w14:paraId="57F7FBAC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Brazil</w:t>
            </w:r>
          </w:p>
        </w:tc>
      </w:tr>
      <w:tr w:rsidR="00717768" w:rsidRPr="00700675" w14:paraId="3D202CD5" w14:textId="77777777" w:rsidTr="00D853B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0" w:type="dxa"/>
          </w:tcPr>
          <w:p w14:paraId="1EF2D42E" w14:textId="77777777" w:rsidR="00717768" w:rsidRPr="00700675" w:rsidRDefault="00FE39C9">
            <w:pPr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11</w:t>
            </w:r>
          </w:p>
        </w:tc>
        <w:tc>
          <w:tcPr>
            <w:tcW w:w="2956" w:type="dxa"/>
          </w:tcPr>
          <w:p w14:paraId="64C2AD7E" w14:textId="77777777" w:rsidR="00717768" w:rsidRPr="00E24059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  <w:lang w:val="de-AT"/>
              </w:rPr>
            </w:pPr>
            <w:r w:rsidRPr="00E24059">
              <w:rPr>
                <w:noProof/>
                <w:sz w:val="22"/>
                <w:szCs w:val="22"/>
                <w:lang w:val="de-AT"/>
              </w:rPr>
              <w:t>Heli Süßwaren GmbH &amp; Co. KG</w:t>
            </w:r>
          </w:p>
        </w:tc>
        <w:tc>
          <w:tcPr>
            <w:tcW w:w="1645" w:type="dxa"/>
          </w:tcPr>
          <w:p w14:paraId="1B86B13D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Petra Winkler</w:t>
            </w:r>
          </w:p>
        </w:tc>
        <w:tc>
          <w:tcPr>
            <w:tcW w:w="1678" w:type="dxa"/>
          </w:tcPr>
          <w:p w14:paraId="194A2B4F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Tiergartenstraße 5</w:t>
            </w:r>
          </w:p>
        </w:tc>
        <w:tc>
          <w:tcPr>
            <w:tcW w:w="1438" w:type="dxa"/>
          </w:tcPr>
          <w:p w14:paraId="4D6C2760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Berlin</w:t>
            </w:r>
          </w:p>
        </w:tc>
        <w:tc>
          <w:tcPr>
            <w:tcW w:w="1279" w:type="dxa"/>
          </w:tcPr>
          <w:p w14:paraId="492F7820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Germany</w:t>
            </w:r>
          </w:p>
        </w:tc>
      </w:tr>
      <w:tr w:rsidR="00717768" w:rsidRPr="00700675" w14:paraId="0374FC3E" w14:textId="77777777" w:rsidTr="00D853BD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0" w:type="dxa"/>
          </w:tcPr>
          <w:p w14:paraId="1664AC9E" w14:textId="77777777" w:rsidR="00717768" w:rsidRPr="00700675" w:rsidRDefault="00FE39C9">
            <w:pPr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12</w:t>
            </w:r>
          </w:p>
        </w:tc>
        <w:tc>
          <w:tcPr>
            <w:tcW w:w="2956" w:type="dxa"/>
          </w:tcPr>
          <w:p w14:paraId="2F3ED695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Plutzer Lebensmittelgroßmärkte AG</w:t>
            </w:r>
          </w:p>
        </w:tc>
        <w:tc>
          <w:tcPr>
            <w:tcW w:w="1645" w:type="dxa"/>
          </w:tcPr>
          <w:p w14:paraId="18BAD9EA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Martin Bein</w:t>
            </w:r>
          </w:p>
        </w:tc>
        <w:tc>
          <w:tcPr>
            <w:tcW w:w="1678" w:type="dxa"/>
          </w:tcPr>
          <w:p w14:paraId="534699EF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Bogenallee 51</w:t>
            </w:r>
          </w:p>
        </w:tc>
        <w:tc>
          <w:tcPr>
            <w:tcW w:w="1438" w:type="dxa"/>
          </w:tcPr>
          <w:p w14:paraId="568C3AF1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Frankfurt</w:t>
            </w:r>
          </w:p>
        </w:tc>
        <w:tc>
          <w:tcPr>
            <w:tcW w:w="1279" w:type="dxa"/>
          </w:tcPr>
          <w:p w14:paraId="5CBE1693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Germany</w:t>
            </w:r>
          </w:p>
        </w:tc>
      </w:tr>
      <w:tr w:rsidR="00717768" w:rsidRPr="00700675" w14:paraId="391D08BC" w14:textId="77777777" w:rsidTr="00D853B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0" w:type="dxa"/>
          </w:tcPr>
          <w:p w14:paraId="39FD8D26" w14:textId="77777777" w:rsidR="00717768" w:rsidRPr="00700675" w:rsidRDefault="00FE39C9">
            <w:pPr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13</w:t>
            </w:r>
          </w:p>
        </w:tc>
        <w:tc>
          <w:tcPr>
            <w:tcW w:w="2956" w:type="dxa"/>
          </w:tcPr>
          <w:p w14:paraId="4F1CAE3D" w14:textId="77777777" w:rsidR="00717768" w:rsidRPr="00D66DB2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  <w:lang w:val="de-DE"/>
              </w:rPr>
            </w:pPr>
            <w:r w:rsidRPr="00D66DB2">
              <w:rPr>
                <w:noProof/>
                <w:sz w:val="22"/>
                <w:szCs w:val="22"/>
                <w:lang w:val="de-DE"/>
              </w:rPr>
              <w:t>Nord-Ost-Fisch Handelsgesellschaft mbH</w:t>
            </w:r>
          </w:p>
        </w:tc>
        <w:tc>
          <w:tcPr>
            <w:tcW w:w="1645" w:type="dxa"/>
          </w:tcPr>
          <w:p w14:paraId="1A554649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Sven Petersen</w:t>
            </w:r>
          </w:p>
        </w:tc>
        <w:tc>
          <w:tcPr>
            <w:tcW w:w="1678" w:type="dxa"/>
          </w:tcPr>
          <w:p w14:paraId="5476161E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commentRangeStart w:id="25"/>
            <w:r w:rsidRPr="00700675">
              <w:rPr>
                <w:noProof/>
                <w:sz w:val="22"/>
                <w:szCs w:val="22"/>
              </w:rPr>
              <w:t>Frahmredder 112a</w:t>
            </w:r>
            <w:commentRangeEnd w:id="25"/>
            <w:r w:rsidR="006D04DC">
              <w:rPr>
                <w:rStyle w:val="CommentReference"/>
              </w:rPr>
              <w:commentReference w:id="25"/>
            </w:r>
          </w:p>
        </w:tc>
        <w:tc>
          <w:tcPr>
            <w:tcW w:w="1438" w:type="dxa"/>
          </w:tcPr>
          <w:p w14:paraId="513B4E32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Cuxhaven</w:t>
            </w:r>
          </w:p>
        </w:tc>
        <w:tc>
          <w:tcPr>
            <w:tcW w:w="1279" w:type="dxa"/>
          </w:tcPr>
          <w:p w14:paraId="6B33B113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Germany</w:t>
            </w:r>
          </w:p>
        </w:tc>
      </w:tr>
      <w:tr w:rsidR="00717768" w:rsidRPr="00700675" w14:paraId="73AA98EA" w14:textId="77777777" w:rsidTr="00D853BD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0" w:type="dxa"/>
          </w:tcPr>
          <w:p w14:paraId="29E4DE41" w14:textId="77777777" w:rsidR="00717768" w:rsidRPr="00700675" w:rsidRDefault="00FE39C9">
            <w:pPr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14</w:t>
            </w:r>
          </w:p>
        </w:tc>
        <w:tc>
          <w:tcPr>
            <w:tcW w:w="2956" w:type="dxa"/>
          </w:tcPr>
          <w:p w14:paraId="4C2F21CE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  <w:lang w:val="sv-SE"/>
              </w:rPr>
            </w:pPr>
            <w:r w:rsidRPr="00700675">
              <w:rPr>
                <w:noProof/>
                <w:sz w:val="22"/>
                <w:szCs w:val="22"/>
                <w:lang w:val="sv-SE"/>
              </w:rPr>
              <w:t>Formaggi Fortini s.r.l.</w:t>
            </w:r>
          </w:p>
        </w:tc>
        <w:tc>
          <w:tcPr>
            <w:tcW w:w="1645" w:type="dxa"/>
          </w:tcPr>
          <w:p w14:paraId="4730AC89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Elio Rossi</w:t>
            </w:r>
          </w:p>
        </w:tc>
        <w:tc>
          <w:tcPr>
            <w:tcW w:w="1678" w:type="dxa"/>
          </w:tcPr>
          <w:p w14:paraId="3157CF4C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Viale Dante, 75</w:t>
            </w:r>
          </w:p>
        </w:tc>
        <w:tc>
          <w:tcPr>
            <w:tcW w:w="1438" w:type="dxa"/>
          </w:tcPr>
          <w:p w14:paraId="10B8740C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Ravenna</w:t>
            </w:r>
          </w:p>
        </w:tc>
        <w:tc>
          <w:tcPr>
            <w:tcW w:w="1279" w:type="dxa"/>
          </w:tcPr>
          <w:p w14:paraId="0F48B73F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Italy</w:t>
            </w:r>
          </w:p>
        </w:tc>
      </w:tr>
      <w:tr w:rsidR="00717768" w:rsidRPr="00700675" w14:paraId="3D8686CC" w14:textId="77777777" w:rsidTr="00D853B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0" w:type="dxa"/>
          </w:tcPr>
          <w:p w14:paraId="72B94F94" w14:textId="77777777" w:rsidR="00717768" w:rsidRPr="00700675" w:rsidRDefault="00FE39C9">
            <w:pPr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15</w:t>
            </w:r>
          </w:p>
        </w:tc>
        <w:tc>
          <w:tcPr>
            <w:tcW w:w="2956" w:type="dxa"/>
          </w:tcPr>
          <w:p w14:paraId="4A2EC34C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Norske Meierier</w:t>
            </w:r>
          </w:p>
        </w:tc>
        <w:tc>
          <w:tcPr>
            <w:tcW w:w="1645" w:type="dxa"/>
          </w:tcPr>
          <w:p w14:paraId="7F070F0D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Beate Vileid</w:t>
            </w:r>
          </w:p>
        </w:tc>
        <w:tc>
          <w:tcPr>
            <w:tcW w:w="1678" w:type="dxa"/>
          </w:tcPr>
          <w:p w14:paraId="4CD95AC3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Hatlevegen 5</w:t>
            </w:r>
          </w:p>
        </w:tc>
        <w:tc>
          <w:tcPr>
            <w:tcW w:w="1438" w:type="dxa"/>
          </w:tcPr>
          <w:p w14:paraId="497BBA30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Sandvika</w:t>
            </w:r>
          </w:p>
        </w:tc>
        <w:tc>
          <w:tcPr>
            <w:tcW w:w="1279" w:type="dxa"/>
          </w:tcPr>
          <w:p w14:paraId="2AA2AAFD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Norway</w:t>
            </w:r>
          </w:p>
        </w:tc>
      </w:tr>
      <w:tr w:rsidR="00717768" w:rsidRPr="00700675" w14:paraId="2ABE9252" w14:textId="77777777" w:rsidTr="00D853BD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0" w:type="dxa"/>
          </w:tcPr>
          <w:p w14:paraId="6CEE269C" w14:textId="77777777" w:rsidR="00717768" w:rsidRPr="00700675" w:rsidRDefault="00FE39C9">
            <w:pPr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16</w:t>
            </w:r>
          </w:p>
        </w:tc>
        <w:tc>
          <w:tcPr>
            <w:tcW w:w="2956" w:type="dxa"/>
          </w:tcPr>
          <w:p w14:paraId="074C1B19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Bigfoot Breweries</w:t>
            </w:r>
          </w:p>
        </w:tc>
        <w:tc>
          <w:tcPr>
            <w:tcW w:w="1645" w:type="dxa"/>
          </w:tcPr>
          <w:p w14:paraId="0DB83B44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Cheryl Saylor</w:t>
            </w:r>
          </w:p>
        </w:tc>
        <w:tc>
          <w:tcPr>
            <w:tcW w:w="1678" w:type="dxa"/>
          </w:tcPr>
          <w:p w14:paraId="6FC6677B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3400 - 8th Avenue Suite 210</w:t>
            </w:r>
          </w:p>
        </w:tc>
        <w:tc>
          <w:tcPr>
            <w:tcW w:w="1438" w:type="dxa"/>
          </w:tcPr>
          <w:p w14:paraId="297CDA56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Bend</w:t>
            </w:r>
          </w:p>
        </w:tc>
        <w:tc>
          <w:tcPr>
            <w:tcW w:w="1279" w:type="dxa"/>
          </w:tcPr>
          <w:p w14:paraId="35D0EA70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USA</w:t>
            </w:r>
          </w:p>
        </w:tc>
      </w:tr>
      <w:tr w:rsidR="00717768" w:rsidRPr="00700675" w14:paraId="603CBFC6" w14:textId="77777777" w:rsidTr="00D853B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0" w:type="dxa"/>
          </w:tcPr>
          <w:p w14:paraId="6C002023" w14:textId="77777777" w:rsidR="00717768" w:rsidRPr="00700675" w:rsidRDefault="00FE39C9">
            <w:pPr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17</w:t>
            </w:r>
          </w:p>
        </w:tc>
        <w:tc>
          <w:tcPr>
            <w:tcW w:w="2956" w:type="dxa"/>
          </w:tcPr>
          <w:p w14:paraId="5BDDE270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Svensk Sjöföda AB</w:t>
            </w:r>
          </w:p>
        </w:tc>
        <w:tc>
          <w:tcPr>
            <w:tcW w:w="1645" w:type="dxa"/>
          </w:tcPr>
          <w:p w14:paraId="6A44C91D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Michael Björn</w:t>
            </w:r>
          </w:p>
        </w:tc>
        <w:tc>
          <w:tcPr>
            <w:tcW w:w="1678" w:type="dxa"/>
          </w:tcPr>
          <w:p w14:paraId="6BE442FC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Brovallavägen 231</w:t>
            </w:r>
          </w:p>
        </w:tc>
        <w:tc>
          <w:tcPr>
            <w:tcW w:w="1438" w:type="dxa"/>
          </w:tcPr>
          <w:p w14:paraId="2EEABB81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Stockholm</w:t>
            </w:r>
          </w:p>
        </w:tc>
        <w:tc>
          <w:tcPr>
            <w:tcW w:w="1279" w:type="dxa"/>
          </w:tcPr>
          <w:p w14:paraId="7E280460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Sweden</w:t>
            </w:r>
          </w:p>
        </w:tc>
      </w:tr>
      <w:tr w:rsidR="00717768" w:rsidRPr="00700675" w14:paraId="1344CAE9" w14:textId="77777777" w:rsidTr="00D853BD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0" w:type="dxa"/>
          </w:tcPr>
          <w:p w14:paraId="1595F429" w14:textId="77777777" w:rsidR="00717768" w:rsidRPr="00700675" w:rsidRDefault="00FE39C9">
            <w:pPr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18</w:t>
            </w:r>
          </w:p>
        </w:tc>
        <w:tc>
          <w:tcPr>
            <w:tcW w:w="2956" w:type="dxa"/>
          </w:tcPr>
          <w:p w14:paraId="34C48B95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Aux joyeux ecclésiastiques</w:t>
            </w:r>
          </w:p>
        </w:tc>
        <w:tc>
          <w:tcPr>
            <w:tcW w:w="1645" w:type="dxa"/>
          </w:tcPr>
          <w:p w14:paraId="732B9FED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Guylène Nodier</w:t>
            </w:r>
          </w:p>
        </w:tc>
        <w:tc>
          <w:tcPr>
            <w:tcW w:w="1678" w:type="dxa"/>
          </w:tcPr>
          <w:p w14:paraId="6BA34E44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203, Rue des Francs-Bourgeois</w:t>
            </w:r>
          </w:p>
        </w:tc>
        <w:tc>
          <w:tcPr>
            <w:tcW w:w="1438" w:type="dxa"/>
          </w:tcPr>
          <w:p w14:paraId="72FE7A9D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Paris</w:t>
            </w:r>
          </w:p>
        </w:tc>
        <w:tc>
          <w:tcPr>
            <w:tcW w:w="1279" w:type="dxa"/>
          </w:tcPr>
          <w:p w14:paraId="27B2D93D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France</w:t>
            </w:r>
          </w:p>
        </w:tc>
      </w:tr>
      <w:tr w:rsidR="00717768" w:rsidRPr="00700675" w14:paraId="66F9F044" w14:textId="77777777" w:rsidTr="000C25A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0" w:type="dxa"/>
          </w:tcPr>
          <w:p w14:paraId="512906A3" w14:textId="77777777" w:rsidR="00717768" w:rsidRPr="00700675" w:rsidRDefault="00FE39C9">
            <w:pPr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19</w:t>
            </w:r>
          </w:p>
        </w:tc>
        <w:tc>
          <w:tcPr>
            <w:tcW w:w="2956" w:type="dxa"/>
          </w:tcPr>
          <w:p w14:paraId="2DF08BAF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New England Seafood Cannery</w:t>
            </w:r>
          </w:p>
        </w:tc>
        <w:tc>
          <w:tcPr>
            <w:tcW w:w="1645" w:type="dxa"/>
          </w:tcPr>
          <w:p w14:paraId="002B84B5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Robb Merchant</w:t>
            </w:r>
          </w:p>
        </w:tc>
        <w:tc>
          <w:tcPr>
            <w:tcW w:w="1678" w:type="dxa"/>
          </w:tcPr>
          <w:p w14:paraId="208EB5D9" w14:textId="77777777" w:rsidR="00374AF3" w:rsidRPr="00700675" w:rsidRDefault="00374AF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Order Processing Dept.</w:t>
            </w:r>
          </w:p>
          <w:p w14:paraId="1DE3121D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2100 Paul Revere Blvd.</w:t>
            </w:r>
          </w:p>
        </w:tc>
        <w:tc>
          <w:tcPr>
            <w:tcW w:w="1438" w:type="dxa"/>
          </w:tcPr>
          <w:p w14:paraId="2B3AA0F4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  <w:lang w:val="sv-SE"/>
              </w:rPr>
            </w:pPr>
            <w:r w:rsidRPr="00700675">
              <w:rPr>
                <w:noProof/>
                <w:sz w:val="22"/>
                <w:szCs w:val="22"/>
                <w:lang w:val="sv-SE"/>
              </w:rPr>
              <w:t>Boston</w:t>
            </w:r>
          </w:p>
        </w:tc>
        <w:tc>
          <w:tcPr>
            <w:tcW w:w="1279" w:type="dxa"/>
          </w:tcPr>
          <w:p w14:paraId="033D6FE2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  <w:lang w:val="sv-SE"/>
              </w:rPr>
            </w:pPr>
            <w:r w:rsidRPr="00700675">
              <w:rPr>
                <w:noProof/>
                <w:sz w:val="22"/>
                <w:szCs w:val="22"/>
                <w:lang w:val="sv-SE"/>
              </w:rPr>
              <w:t>USA</w:t>
            </w:r>
          </w:p>
        </w:tc>
      </w:tr>
    </w:tbl>
    <w:p w14:paraId="1D833F44" w14:textId="77777777" w:rsidR="00717768" w:rsidRDefault="00717768" w:rsidP="000C25A3">
      <w:pPr>
        <w:pStyle w:val="t"/>
      </w:pPr>
    </w:p>
    <w:p w14:paraId="4F1EE706" w14:textId="77777777" w:rsidR="00317063" w:rsidRDefault="00317063" w:rsidP="000C25A3">
      <w:pPr>
        <w:pStyle w:val="t"/>
      </w:pPr>
    </w:p>
    <w:p w14:paraId="57256396" w14:textId="77777777" w:rsidR="00BF6514" w:rsidRDefault="00BF6514" w:rsidP="000C25A3">
      <w:pPr>
        <w:pStyle w:val="t"/>
      </w:pPr>
    </w:p>
    <w:p w14:paraId="54B6099C" w14:textId="77777777" w:rsidR="00317063" w:rsidRDefault="00317063" w:rsidP="00317063">
      <w:pPr>
        <w:shd w:val="clear" w:color="auto" w:fill="FFFFFF"/>
        <w:spacing w:after="120"/>
        <w:textAlignment w:val="baseline"/>
        <w:rPr>
          <w:color w:val="333333"/>
          <w:lang w:eastAsia="fr-FR"/>
        </w:rPr>
      </w:pPr>
    </w:p>
    <w:p w14:paraId="669B7DC9" w14:textId="77777777" w:rsidR="00317063" w:rsidRDefault="00317063" w:rsidP="00317063">
      <w:pPr>
        <w:shd w:val="clear" w:color="auto" w:fill="FFFFFF"/>
        <w:spacing w:after="120"/>
        <w:textAlignment w:val="baseline"/>
        <w:rPr>
          <w:color w:val="333333"/>
          <w:lang w:eastAsia="fr-FR"/>
        </w:rPr>
      </w:pPr>
      <w:r>
        <w:rPr>
          <w:noProof/>
          <w:color w:val="333333"/>
        </w:rPr>
        <mc:AlternateContent>
          <mc:Choice Requires="wps">
            <w:drawing>
              <wp:inline distT="0" distB="0" distL="0" distR="0" wp14:anchorId="1093F7BE" wp14:editId="1793F73D">
                <wp:extent cx="6238875" cy="381000"/>
                <wp:effectExtent l="0" t="0" r="28575" b="10160"/>
                <wp:docPr id="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38875" cy="3810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9EC32F5" w14:textId="77777777" w:rsidR="00317063" w:rsidRDefault="00317063" w:rsidP="00317063">
                            <w:pPr>
                              <w:pStyle w:val="NormalWeb"/>
                              <w:spacing w:line="360" w:lineRule="auto"/>
                            </w:pPr>
                            <w:r w:rsidRPr="00376B50">
                              <w:rPr>
                                <w:lang w:val="it-IT"/>
                              </w:rPr>
                              <w:t xml:space="preserve">The </w:t>
                            </w:r>
                            <w:r w:rsidRPr="00376B50">
                              <w:rPr>
                                <w:u w:val="dash"/>
                                <w:lang w:val="it-IT"/>
                              </w:rPr>
                              <w:t>Northwind sample</w:t>
                            </w:r>
                            <w:r w:rsidRPr="00376B50">
                              <w:rPr>
                                <w:lang w:val="it-IT"/>
                              </w:rPr>
                              <w:t xml:space="preserve"> database (</w:t>
                            </w:r>
                            <w:r w:rsidRPr="00376B50">
                              <w:rPr>
                                <w:u w:val="dashDotDotHeavy"/>
                                <w:lang w:val="it-IT"/>
                              </w:rPr>
                              <w:t>Northwind.mdb</w:t>
                            </w:r>
                            <w:r w:rsidRPr="00376B50">
                              <w:rPr>
                                <w:lang w:val="it-IT"/>
                              </w:rPr>
                              <w:t xml:space="preserve">) is included with </w:t>
                            </w:r>
                            <w:r w:rsidRPr="00376B50">
                              <w:rPr>
                                <w:u w:val="dashDotHeavy"/>
                                <w:lang w:val="it-IT"/>
                              </w:rPr>
                              <w:t>all versions of Access</w:t>
                            </w:r>
                            <w:r w:rsidRPr="00376B50">
                              <w:rPr>
                                <w:lang w:val="it-IT"/>
                              </w:rPr>
                              <w:t>. It provides data you can</w:t>
                            </w:r>
                            <w:r>
                              <w:rPr>
                                <w:lang w:val="it-IT"/>
                              </w:rPr>
                              <w:t xml:space="preserve"> </w:t>
                            </w:r>
                            <w:r w:rsidRPr="00376B50">
                              <w:rPr>
                                <w:u w:val="dashedHeavy"/>
                                <w:lang w:val="it-IT"/>
                              </w:rPr>
                              <w:t>experiment</w:t>
                            </w:r>
                            <w:r w:rsidRPr="00376B50">
                              <w:rPr>
                                <w:lang w:val="it-IT"/>
                              </w:rPr>
                              <w:t xml:space="preserve"> with and </w:t>
                            </w:r>
                            <w:r w:rsidRPr="00376B50">
                              <w:rPr>
                                <w:u w:val="dashLong"/>
                                <w:lang w:val="it-IT"/>
                              </w:rPr>
                              <w:t>database objects</w:t>
                            </w:r>
                            <w:r w:rsidRPr="00376B50">
                              <w:rPr>
                                <w:lang w:val="it-IT"/>
                              </w:rPr>
                              <w:t xml:space="preserve"> that </w:t>
                            </w:r>
                            <w:r w:rsidRPr="00376B50">
                              <w:rPr>
                                <w:u w:val="dashLongHeavy"/>
                                <w:lang w:val="it-IT"/>
                              </w:rPr>
                              <w:t>demonstrate features</w:t>
                            </w:r>
                            <w:r w:rsidRPr="00376B50">
                              <w:rPr>
                                <w:lang w:val="it-IT"/>
                              </w:rPr>
                              <w:t xml:space="preserve"> you might want to </w:t>
                            </w:r>
                            <w:r w:rsidRPr="00376B50">
                              <w:rPr>
                                <w:u w:val="dotDash"/>
                                <w:lang w:val="it-IT"/>
                              </w:rPr>
                              <w:t>implement</w:t>
                            </w:r>
                            <w:r w:rsidRPr="00376B50">
                              <w:rPr>
                                <w:lang w:val="it-IT"/>
                              </w:rPr>
                              <w:t xml:space="preserve"> in your own</w:t>
                            </w:r>
                            <w:r>
                              <w:rPr>
                                <w:lang w:val="it-IT"/>
                              </w:rPr>
                              <w:t xml:space="preserve"> </w:t>
                            </w:r>
                            <w:r w:rsidRPr="00376B50">
                              <w:rPr>
                                <w:lang w:val="it-IT"/>
                              </w:rPr>
                              <w:t xml:space="preserve">databases. </w:t>
                            </w:r>
                            <w:r w:rsidRPr="00376B50">
                              <w:rPr>
                                <w:u w:val="dotDotDash"/>
                                <w:lang w:val="it-IT"/>
                              </w:rPr>
                              <w:t>Using Northwind</w:t>
                            </w:r>
                            <w:r w:rsidRPr="00376B50">
                              <w:rPr>
                                <w:lang w:val="it-IT"/>
                              </w:rPr>
                              <w:t xml:space="preserve">, you can </w:t>
                            </w:r>
                            <w:r w:rsidRPr="00376B50">
                              <w:rPr>
                                <w:u w:val="dotted"/>
                                <w:lang w:val="it-IT"/>
                              </w:rPr>
                              <w:t>become familiar</w:t>
                            </w:r>
                            <w:r w:rsidRPr="00376B50">
                              <w:rPr>
                                <w:lang w:val="it-IT"/>
                              </w:rPr>
                              <w:t xml:space="preserve"> with how a </w:t>
                            </w:r>
                            <w:r w:rsidRPr="00376B50">
                              <w:rPr>
                                <w:u w:val="dottedHeavy"/>
                                <w:lang w:val="it-IT"/>
                              </w:rPr>
                              <w:t>relational database</w:t>
                            </w:r>
                            <w:r w:rsidRPr="00376B50">
                              <w:rPr>
                                <w:lang w:val="it-IT"/>
                              </w:rPr>
                              <w:t xml:space="preserve"> is structured and how the</w:t>
                            </w:r>
                            <w:r w:rsidRPr="009E02D7">
                              <w:rPr>
                                <w:lang w:val="it-IT"/>
                              </w:rPr>
                              <w:t xml:space="preserve"> </w:t>
                            </w:r>
                            <w:r w:rsidRPr="00376B50">
                              <w:rPr>
                                <w:u w:val="double"/>
                                <w:lang w:val="it-IT"/>
                              </w:rPr>
                              <w:t>database objects</w:t>
                            </w:r>
                            <w:r w:rsidRPr="00376B50">
                              <w:rPr>
                                <w:lang w:val="it-IT"/>
                              </w:rPr>
                              <w:t xml:space="preserve"> work together to help you </w:t>
                            </w:r>
                            <w:r w:rsidRPr="00376B50">
                              <w:rPr>
                                <w:u w:val="wavyHeavy"/>
                                <w:lang w:val="it-IT"/>
                              </w:rPr>
                              <w:t>enter</w:t>
                            </w:r>
                            <w:r w:rsidRPr="00376B50">
                              <w:rPr>
                                <w:lang w:val="it-IT"/>
                              </w:rPr>
                              <w:t xml:space="preserve">, </w:t>
                            </w:r>
                            <w:r w:rsidRPr="00376B50">
                              <w:rPr>
                                <w:u w:val="thick"/>
                                <w:lang w:val="it-IT"/>
                              </w:rPr>
                              <w:t>store</w:t>
                            </w:r>
                            <w:r w:rsidRPr="00376B50">
                              <w:rPr>
                                <w:lang w:val="it-IT"/>
                              </w:rPr>
                              <w:t xml:space="preserve">, </w:t>
                            </w:r>
                            <w:r w:rsidRPr="00376B50">
                              <w:rPr>
                                <w:u w:val="wave"/>
                                <w:lang w:val="it-IT"/>
                              </w:rPr>
                              <w:t>manipulate</w:t>
                            </w:r>
                            <w:r w:rsidRPr="00376B50">
                              <w:rPr>
                                <w:lang w:val="it-IT"/>
                              </w:rPr>
                              <w:t xml:space="preserve">, and </w:t>
                            </w:r>
                            <w:r w:rsidRPr="00376B50">
                              <w:rPr>
                                <w:u w:val="wavyDouble"/>
                                <w:lang w:val="it-IT"/>
                              </w:rPr>
                              <w:t>print</w:t>
                            </w:r>
                            <w:r w:rsidRPr="00376B50">
                              <w:rPr>
                                <w:lang w:val="it-IT"/>
                              </w:rPr>
                              <w:t xml:space="preserve"> your data</w:t>
                            </w:r>
                            <w:r w:rsidRPr="00376B50"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1093F7BE" id="Text Box 1" o:spid="_x0000_s1027" type="#_x0000_t202" style="width:491.25pt;height:30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" fillcolor="white [3201]" strokeweight=".5pt">
                <v:textbox style="mso-fit-shape-to-text:t">
                  <w:txbxContent>
                    <w:p w14:paraId="39EC32F5" w14:textId="77777777" w:rsidR="00317063" w:rsidRDefault="00317063" w:rsidP="00317063">
                      <w:pPr>
                        <w:pStyle w:val="NormalWeb"/>
                        <w:spacing w:line="360" w:lineRule="auto"/>
                      </w:pPr>
                      <w:r w:rsidRPr="00376B50">
                        <w:rPr>
                          <w:lang w:val="it-IT"/>
                        </w:rPr>
                        <w:t xml:space="preserve">The </w:t>
                      </w:r>
                      <w:r w:rsidRPr="00376B50">
                        <w:rPr>
                          <w:u w:val="dash"/>
                          <w:lang w:val="it-IT"/>
                        </w:rPr>
                        <w:t>Northwind sample</w:t>
                      </w:r>
                      <w:r w:rsidRPr="00376B50">
                        <w:rPr>
                          <w:lang w:val="it-IT"/>
                        </w:rPr>
                        <w:t xml:space="preserve"> database (</w:t>
                      </w:r>
                      <w:r w:rsidRPr="00376B50">
                        <w:rPr>
                          <w:u w:val="dashDotDotHeavy"/>
                          <w:lang w:val="it-IT"/>
                        </w:rPr>
                        <w:t>Northwind.mdb</w:t>
                      </w:r>
                      <w:r w:rsidRPr="00376B50">
                        <w:rPr>
                          <w:lang w:val="it-IT"/>
                        </w:rPr>
                        <w:t xml:space="preserve">) is included with </w:t>
                      </w:r>
                      <w:r w:rsidRPr="00376B50">
                        <w:rPr>
                          <w:u w:val="dashDotHeavy"/>
                          <w:lang w:val="it-IT"/>
                        </w:rPr>
                        <w:t>all versions of Access</w:t>
                      </w:r>
                      <w:r w:rsidRPr="00376B50">
                        <w:rPr>
                          <w:lang w:val="it-IT"/>
                        </w:rPr>
                        <w:t>. It provides data you can</w:t>
                      </w:r>
                      <w:r>
                        <w:rPr>
                          <w:lang w:val="it-IT"/>
                        </w:rPr>
                        <w:t xml:space="preserve"> </w:t>
                      </w:r>
                      <w:r w:rsidRPr="00376B50">
                        <w:rPr>
                          <w:u w:val="dashedHeavy"/>
                          <w:lang w:val="it-IT"/>
                        </w:rPr>
                        <w:t>experiment</w:t>
                      </w:r>
                      <w:r w:rsidRPr="00376B50">
                        <w:rPr>
                          <w:lang w:val="it-IT"/>
                        </w:rPr>
                        <w:t xml:space="preserve"> with and </w:t>
                      </w:r>
                      <w:r w:rsidRPr="00376B50">
                        <w:rPr>
                          <w:u w:val="dashLong"/>
                          <w:lang w:val="it-IT"/>
                        </w:rPr>
                        <w:t>database objects</w:t>
                      </w:r>
                      <w:r w:rsidRPr="00376B50">
                        <w:rPr>
                          <w:lang w:val="it-IT"/>
                        </w:rPr>
                        <w:t xml:space="preserve"> that </w:t>
                      </w:r>
                      <w:r w:rsidRPr="00376B50">
                        <w:rPr>
                          <w:u w:val="dashLongHeavy"/>
                          <w:lang w:val="it-IT"/>
                        </w:rPr>
                        <w:t>demonstrate features</w:t>
                      </w:r>
                      <w:r w:rsidRPr="00376B50">
                        <w:rPr>
                          <w:lang w:val="it-IT"/>
                        </w:rPr>
                        <w:t xml:space="preserve"> you might want to </w:t>
                      </w:r>
                      <w:r w:rsidRPr="00376B50">
                        <w:rPr>
                          <w:u w:val="dotDash"/>
                          <w:lang w:val="it-IT"/>
                        </w:rPr>
                        <w:t>implement</w:t>
                      </w:r>
                      <w:r w:rsidRPr="00376B50">
                        <w:rPr>
                          <w:lang w:val="it-IT"/>
                        </w:rPr>
                        <w:t xml:space="preserve"> in your own</w:t>
                      </w:r>
                      <w:r>
                        <w:rPr>
                          <w:lang w:val="it-IT"/>
                        </w:rPr>
                        <w:t xml:space="preserve"> </w:t>
                      </w:r>
                      <w:r w:rsidRPr="00376B50">
                        <w:rPr>
                          <w:lang w:val="it-IT"/>
                        </w:rPr>
                        <w:t xml:space="preserve">databases. </w:t>
                      </w:r>
                      <w:r w:rsidRPr="00376B50">
                        <w:rPr>
                          <w:u w:val="dotDotDash"/>
                          <w:lang w:val="it-IT"/>
                        </w:rPr>
                        <w:t>Using Northwind</w:t>
                      </w:r>
                      <w:r w:rsidRPr="00376B50">
                        <w:rPr>
                          <w:lang w:val="it-IT"/>
                        </w:rPr>
                        <w:t xml:space="preserve">, you can </w:t>
                      </w:r>
                      <w:r w:rsidRPr="00376B50">
                        <w:rPr>
                          <w:u w:val="dotted"/>
                          <w:lang w:val="it-IT"/>
                        </w:rPr>
                        <w:t>become familiar</w:t>
                      </w:r>
                      <w:r w:rsidRPr="00376B50">
                        <w:rPr>
                          <w:lang w:val="it-IT"/>
                        </w:rPr>
                        <w:t xml:space="preserve"> with how a </w:t>
                      </w:r>
                      <w:r w:rsidRPr="00376B50">
                        <w:rPr>
                          <w:u w:val="dottedHeavy"/>
                          <w:lang w:val="it-IT"/>
                        </w:rPr>
                        <w:t>relational database</w:t>
                      </w:r>
                      <w:r w:rsidRPr="00376B50">
                        <w:rPr>
                          <w:lang w:val="it-IT"/>
                        </w:rPr>
                        <w:t xml:space="preserve"> is structured and how the</w:t>
                      </w:r>
                      <w:r w:rsidRPr="009E02D7">
                        <w:rPr>
                          <w:lang w:val="it-IT"/>
                        </w:rPr>
                        <w:t xml:space="preserve"> </w:t>
                      </w:r>
                      <w:r w:rsidRPr="00376B50">
                        <w:rPr>
                          <w:u w:val="double"/>
                          <w:lang w:val="it-IT"/>
                        </w:rPr>
                        <w:t>database objects</w:t>
                      </w:r>
                      <w:r w:rsidRPr="00376B50">
                        <w:rPr>
                          <w:lang w:val="it-IT"/>
                        </w:rPr>
                        <w:t xml:space="preserve"> work together to help you </w:t>
                      </w:r>
                      <w:r w:rsidRPr="00376B50">
                        <w:rPr>
                          <w:u w:val="wavyHeavy"/>
                          <w:lang w:val="it-IT"/>
                        </w:rPr>
                        <w:t>enter</w:t>
                      </w:r>
                      <w:r w:rsidRPr="00376B50">
                        <w:rPr>
                          <w:lang w:val="it-IT"/>
                        </w:rPr>
                        <w:t xml:space="preserve">, </w:t>
                      </w:r>
                      <w:r w:rsidRPr="00376B50">
                        <w:rPr>
                          <w:u w:val="thick"/>
                          <w:lang w:val="it-IT"/>
                        </w:rPr>
                        <w:t>store</w:t>
                      </w:r>
                      <w:r w:rsidRPr="00376B50">
                        <w:rPr>
                          <w:lang w:val="it-IT"/>
                        </w:rPr>
                        <w:t xml:space="preserve">, </w:t>
                      </w:r>
                      <w:r w:rsidRPr="00376B50">
                        <w:rPr>
                          <w:u w:val="wave"/>
                          <w:lang w:val="it-IT"/>
                        </w:rPr>
                        <w:t>manipulate</w:t>
                      </w:r>
                      <w:r w:rsidRPr="00376B50">
                        <w:rPr>
                          <w:lang w:val="it-IT"/>
                        </w:rPr>
                        <w:t xml:space="preserve">, and </w:t>
                      </w:r>
                      <w:r w:rsidRPr="00376B50">
                        <w:rPr>
                          <w:u w:val="wavyDouble"/>
                          <w:lang w:val="it-IT"/>
                        </w:rPr>
                        <w:t>print</w:t>
                      </w:r>
                      <w:r w:rsidRPr="00376B50">
                        <w:rPr>
                          <w:lang w:val="it-IT"/>
                        </w:rPr>
                        <w:t xml:space="preserve"> your data</w:t>
                      </w:r>
                      <w:r w:rsidRPr="00376B50">
                        <w:t>.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11ACC3DD" w14:textId="77777777" w:rsidR="00337F02" w:rsidRDefault="00337F02" w:rsidP="00337F02">
      <w:pPr>
        <w:shd w:val="clear" w:color="auto" w:fill="FFFFFF"/>
        <w:spacing w:after="120"/>
        <w:textAlignment w:val="baseline"/>
        <w:rPr>
          <w:color w:val="333333"/>
          <w:lang w:val="es-MX" w:eastAsia="fr-FR"/>
        </w:rPr>
      </w:pPr>
    </w:p>
    <w:p w14:paraId="2BE2BFD7" w14:textId="77777777" w:rsidR="00337F02" w:rsidRPr="00693CEA" w:rsidRDefault="00337F02" w:rsidP="00337F02">
      <w:pPr>
        <w:shd w:val="clear" w:color="auto" w:fill="FFFFFF"/>
        <w:spacing w:after="120"/>
        <w:jc w:val="center"/>
        <w:textAlignment w:val="baseline"/>
        <w:rPr>
          <w:b/>
          <w:bCs/>
          <w:color w:val="333333"/>
          <w:sz w:val="28"/>
          <w:szCs w:val="28"/>
          <w:lang w:val="en-IN" w:eastAsia="fr-FR"/>
        </w:rPr>
      </w:pPr>
      <w:r w:rsidRPr="00693CEA">
        <w:rPr>
          <w:b/>
          <w:bCs/>
          <w:color w:val="333333"/>
          <w:sz w:val="28"/>
          <w:szCs w:val="28"/>
          <w:lang w:val="en-IN" w:eastAsia="fr-FR"/>
        </w:rPr>
        <w:t>Software Development Life Cycle</w:t>
      </w:r>
    </w:p>
    <w:p w14:paraId="34E66AAE" w14:textId="77777777" w:rsidR="00337F02" w:rsidRPr="00D05AE6" w:rsidRDefault="00337F02" w:rsidP="00337F02">
      <w:pPr>
        <w:shd w:val="clear" w:color="auto" w:fill="FFFFFF"/>
        <w:spacing w:after="120"/>
        <w:textAlignment w:val="baseline"/>
        <w:rPr>
          <w:color w:val="333333"/>
          <w:lang w:val="es-MX" w:eastAsia="fr-FR"/>
        </w:rPr>
      </w:pPr>
      <w:r>
        <w:rPr>
          <w:noProof/>
          <w:color w:val="333333"/>
          <w:lang w:val="es-MX" w:eastAsia="fr-FR"/>
        </w:rPr>
        <mc:AlternateContent>
          <mc:Choice Requires="wpg">
            <w:drawing>
              <wp:anchor distT="0" distB="0" distL="114300" distR="114300" simplePos="0" relativeHeight="251653120" behindDoc="0" locked="0" layoutInCell="1" allowOverlap="1" wp14:anchorId="79FC5DDC" wp14:editId="79C636DF">
                <wp:simplePos x="0" y="0"/>
                <wp:positionH relativeFrom="column">
                  <wp:posOffset>571500</wp:posOffset>
                </wp:positionH>
                <wp:positionV relativeFrom="paragraph">
                  <wp:posOffset>252730</wp:posOffset>
                </wp:positionV>
                <wp:extent cx="5003800" cy="4876800"/>
                <wp:effectExtent l="0" t="0" r="6350" b="0"/>
                <wp:wrapNone/>
                <wp:docPr id="35" name="Group 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03800" cy="4876800"/>
                          <a:chOff x="0" y="0"/>
                          <a:chExt cx="5003800" cy="4876800"/>
                        </a:xfrm>
                      </wpg:grpSpPr>
                      <wpg:grpSp>
                        <wpg:cNvPr id="18" name="Group 18"/>
                        <wpg:cNvGrpSpPr/>
                        <wpg:grpSpPr>
                          <a:xfrm>
                            <a:off x="0" y="0"/>
                            <a:ext cx="2501900" cy="488950"/>
                            <a:chOff x="0" y="0"/>
                            <a:chExt cx="2501900" cy="488950"/>
                          </a:xfrm>
                        </wpg:grpSpPr>
                        <wps:wsp>
                          <wps:cNvPr id="2" name="Flowchart: Preparation 2"/>
                          <wps:cNvSpPr/>
                          <wps:spPr>
                            <a:xfrm>
                              <a:off x="0" y="0"/>
                              <a:ext cx="2501900" cy="488950"/>
                            </a:xfrm>
                            <a:custGeom>
                              <a:avLst/>
                              <a:gdLst>
                                <a:gd name="connsiteX0" fmla="*/ 0 w 10000"/>
                                <a:gd name="connsiteY0" fmla="*/ 5000 h 10000"/>
                                <a:gd name="connsiteX1" fmla="*/ 2000 w 10000"/>
                                <a:gd name="connsiteY1" fmla="*/ 0 h 10000"/>
                                <a:gd name="connsiteX2" fmla="*/ 8000 w 10000"/>
                                <a:gd name="connsiteY2" fmla="*/ 0 h 10000"/>
                                <a:gd name="connsiteX3" fmla="*/ 10000 w 10000"/>
                                <a:gd name="connsiteY3" fmla="*/ 5000 h 10000"/>
                                <a:gd name="connsiteX4" fmla="*/ 8000 w 10000"/>
                                <a:gd name="connsiteY4" fmla="*/ 10000 h 10000"/>
                                <a:gd name="connsiteX5" fmla="*/ 2000 w 10000"/>
                                <a:gd name="connsiteY5" fmla="*/ 10000 h 10000"/>
                                <a:gd name="connsiteX6" fmla="*/ 0 w 10000"/>
                                <a:gd name="connsiteY6" fmla="*/ 5000 h 10000"/>
                                <a:gd name="connsiteX0" fmla="*/ 0 w 10000"/>
                                <a:gd name="connsiteY0" fmla="*/ 5000 h 10000"/>
                                <a:gd name="connsiteX1" fmla="*/ 849 w 10000"/>
                                <a:gd name="connsiteY1" fmla="*/ 0 h 10000"/>
                                <a:gd name="connsiteX2" fmla="*/ 8000 w 10000"/>
                                <a:gd name="connsiteY2" fmla="*/ 0 h 10000"/>
                                <a:gd name="connsiteX3" fmla="*/ 10000 w 10000"/>
                                <a:gd name="connsiteY3" fmla="*/ 5000 h 10000"/>
                                <a:gd name="connsiteX4" fmla="*/ 8000 w 10000"/>
                                <a:gd name="connsiteY4" fmla="*/ 10000 h 10000"/>
                                <a:gd name="connsiteX5" fmla="*/ 2000 w 10000"/>
                                <a:gd name="connsiteY5" fmla="*/ 10000 h 10000"/>
                                <a:gd name="connsiteX6" fmla="*/ 0 w 10000"/>
                                <a:gd name="connsiteY6" fmla="*/ 5000 h 10000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</a:cxnLst>
                              <a:rect l="l" t="t" r="r" b="b"/>
                              <a:pathLst>
                                <a:path w="10000" h="10000">
                                  <a:moveTo>
                                    <a:pt x="0" y="5000"/>
                                  </a:moveTo>
                                  <a:lnTo>
                                    <a:pt x="849" y="0"/>
                                  </a:lnTo>
                                  <a:lnTo>
                                    <a:pt x="8000" y="0"/>
                                  </a:lnTo>
                                  <a:lnTo>
                                    <a:pt x="10000" y="5000"/>
                                  </a:lnTo>
                                  <a:lnTo>
                                    <a:pt x="8000" y="10000"/>
                                  </a:lnTo>
                                  <a:lnTo>
                                    <a:pt x="2000" y="10000"/>
                                  </a:lnTo>
                                  <a:lnTo>
                                    <a:pt x="0" y="500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C000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2769E255" w14:textId="77777777" w:rsidR="00337F02" w:rsidRPr="00693CEA" w:rsidRDefault="00337F02" w:rsidP="00337F02">
                                <w:pPr>
                                  <w:jc w:val="center"/>
                                  <w:rPr>
                                    <w:b/>
                                    <w:bCs/>
                                  </w:rPr>
                                </w:pPr>
                                <w:r w:rsidRPr="00693CEA">
                                  <w:rPr>
                                    <w:b/>
                                    <w:bCs/>
                                  </w:rPr>
                                  <w:t>Requirement Analysis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" name="Rectangle 5"/>
                          <wps:cNvSpPr/>
                          <wps:spPr>
                            <a:xfrm>
                              <a:off x="65706" y="43803"/>
                              <a:ext cx="582382" cy="398780"/>
                            </a:xfrm>
                            <a:custGeom>
                              <a:avLst/>
                              <a:gdLst>
                                <a:gd name="connsiteX0" fmla="*/ 0 w 274320"/>
                                <a:gd name="connsiteY0" fmla="*/ 0 h 280035"/>
                                <a:gd name="connsiteX1" fmla="*/ 274320 w 274320"/>
                                <a:gd name="connsiteY1" fmla="*/ 0 h 280035"/>
                                <a:gd name="connsiteX2" fmla="*/ 274320 w 274320"/>
                                <a:gd name="connsiteY2" fmla="*/ 280035 h 280035"/>
                                <a:gd name="connsiteX3" fmla="*/ 0 w 274320"/>
                                <a:gd name="connsiteY3" fmla="*/ 280035 h 280035"/>
                                <a:gd name="connsiteX4" fmla="*/ 0 w 274320"/>
                                <a:gd name="connsiteY4" fmla="*/ 0 h 280035"/>
                                <a:gd name="connsiteX0" fmla="*/ 0 w 319744"/>
                                <a:gd name="connsiteY0" fmla="*/ 0 h 280035"/>
                                <a:gd name="connsiteX1" fmla="*/ 319744 w 319744"/>
                                <a:gd name="connsiteY1" fmla="*/ 0 h 280035"/>
                                <a:gd name="connsiteX2" fmla="*/ 319744 w 319744"/>
                                <a:gd name="connsiteY2" fmla="*/ 280035 h 280035"/>
                                <a:gd name="connsiteX3" fmla="*/ 45424 w 319744"/>
                                <a:gd name="connsiteY3" fmla="*/ 280035 h 280035"/>
                                <a:gd name="connsiteX4" fmla="*/ 0 w 319744"/>
                                <a:gd name="connsiteY4" fmla="*/ 0 h 280035"/>
                                <a:gd name="connsiteX0" fmla="*/ 164143 w 483887"/>
                                <a:gd name="connsiteY0" fmla="*/ 0 h 280035"/>
                                <a:gd name="connsiteX1" fmla="*/ 483887 w 483887"/>
                                <a:gd name="connsiteY1" fmla="*/ 0 h 280035"/>
                                <a:gd name="connsiteX2" fmla="*/ 483887 w 483887"/>
                                <a:gd name="connsiteY2" fmla="*/ 280035 h 280035"/>
                                <a:gd name="connsiteX3" fmla="*/ 0 w 483887"/>
                                <a:gd name="connsiteY3" fmla="*/ 189188 h 280035"/>
                                <a:gd name="connsiteX4" fmla="*/ 164143 w 483887"/>
                                <a:gd name="connsiteY4" fmla="*/ 0 h 280035"/>
                                <a:gd name="connsiteX0" fmla="*/ 164143 w 483887"/>
                                <a:gd name="connsiteY0" fmla="*/ 0 h 398532"/>
                                <a:gd name="connsiteX1" fmla="*/ 483887 w 483887"/>
                                <a:gd name="connsiteY1" fmla="*/ 0 h 398532"/>
                                <a:gd name="connsiteX2" fmla="*/ 444387 w 483887"/>
                                <a:gd name="connsiteY2" fmla="*/ 398532 h 398532"/>
                                <a:gd name="connsiteX3" fmla="*/ 0 w 483887"/>
                                <a:gd name="connsiteY3" fmla="*/ 189188 h 398532"/>
                                <a:gd name="connsiteX4" fmla="*/ 164143 w 483887"/>
                                <a:gd name="connsiteY4" fmla="*/ 0 h 398532"/>
                                <a:gd name="connsiteX0" fmla="*/ 164143 w 444387"/>
                                <a:gd name="connsiteY0" fmla="*/ 0 h 398532"/>
                                <a:gd name="connsiteX1" fmla="*/ 434512 w 444387"/>
                                <a:gd name="connsiteY1" fmla="*/ 0 h 398532"/>
                                <a:gd name="connsiteX2" fmla="*/ 444387 w 444387"/>
                                <a:gd name="connsiteY2" fmla="*/ 398532 h 398532"/>
                                <a:gd name="connsiteX3" fmla="*/ 0 w 444387"/>
                                <a:gd name="connsiteY3" fmla="*/ 189188 h 398532"/>
                                <a:gd name="connsiteX4" fmla="*/ 164143 w 444387"/>
                                <a:gd name="connsiteY4" fmla="*/ 0 h 398532"/>
                                <a:gd name="connsiteX0" fmla="*/ 164143 w 444387"/>
                                <a:gd name="connsiteY0" fmla="*/ 0 h 398532"/>
                                <a:gd name="connsiteX1" fmla="*/ 444387 w 444387"/>
                                <a:gd name="connsiteY1" fmla="*/ 112502 h 398532"/>
                                <a:gd name="connsiteX2" fmla="*/ 444387 w 444387"/>
                                <a:gd name="connsiteY2" fmla="*/ 398532 h 398532"/>
                                <a:gd name="connsiteX3" fmla="*/ 0 w 444387"/>
                                <a:gd name="connsiteY3" fmla="*/ 189188 h 398532"/>
                                <a:gd name="connsiteX4" fmla="*/ 164143 w 444387"/>
                                <a:gd name="connsiteY4" fmla="*/ 0 h 398532"/>
                                <a:gd name="connsiteX0" fmla="*/ 164143 w 545093"/>
                                <a:gd name="connsiteY0" fmla="*/ 0 h 398532"/>
                                <a:gd name="connsiteX1" fmla="*/ 545093 w 545093"/>
                                <a:gd name="connsiteY1" fmla="*/ 149395 h 398532"/>
                                <a:gd name="connsiteX2" fmla="*/ 444387 w 545093"/>
                                <a:gd name="connsiteY2" fmla="*/ 398532 h 398532"/>
                                <a:gd name="connsiteX3" fmla="*/ 0 w 545093"/>
                                <a:gd name="connsiteY3" fmla="*/ 189188 h 398532"/>
                                <a:gd name="connsiteX4" fmla="*/ 164143 w 545093"/>
                                <a:gd name="connsiteY4" fmla="*/ 0 h 398532"/>
                                <a:gd name="connsiteX0" fmla="*/ 164143 w 581985"/>
                                <a:gd name="connsiteY0" fmla="*/ 0 h 398532"/>
                                <a:gd name="connsiteX1" fmla="*/ 581985 w 581985"/>
                                <a:gd name="connsiteY1" fmla="*/ 75607 h 398532"/>
                                <a:gd name="connsiteX2" fmla="*/ 444387 w 581985"/>
                                <a:gd name="connsiteY2" fmla="*/ 398532 h 398532"/>
                                <a:gd name="connsiteX3" fmla="*/ 0 w 581985"/>
                                <a:gd name="connsiteY3" fmla="*/ 189188 h 398532"/>
                                <a:gd name="connsiteX4" fmla="*/ 164143 w 581985"/>
                                <a:gd name="connsiteY4" fmla="*/ 0 h 398532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</a:cxnLst>
                              <a:rect l="l" t="t" r="r" b="b"/>
                              <a:pathLst>
                                <a:path w="581985" h="398532">
                                  <a:moveTo>
                                    <a:pt x="164143" y="0"/>
                                  </a:moveTo>
                                  <a:lnTo>
                                    <a:pt x="581985" y="75607"/>
                                  </a:lnTo>
                                  <a:lnTo>
                                    <a:pt x="444387" y="398532"/>
                                  </a:lnTo>
                                  <a:lnTo>
                                    <a:pt x="0" y="189188"/>
                                  </a:lnTo>
                                  <a:lnTo>
                                    <a:pt x="164143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7A3325D8" w14:textId="77777777" w:rsidR="00337F02" w:rsidRPr="00693CEA" w:rsidRDefault="00337F02" w:rsidP="00337F02">
                                <w:pPr>
                                  <w:jc w:val="center"/>
                                  <w:rPr>
                                    <w:b/>
                                    <w:bCs/>
                                    <w:color w:val="FFC000"/>
                                  </w:rPr>
                                </w:pPr>
                                <w:r w:rsidRPr="00693CEA">
                                  <w:rPr>
                                    <w:b/>
                                    <w:bCs/>
                                    <w:color w:val="FFC000"/>
                                  </w:rPr>
                                  <w:t>1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17" name="Group 17"/>
                        <wpg:cNvGrpSpPr/>
                        <wpg:grpSpPr>
                          <a:xfrm>
                            <a:off x="635000" y="1117600"/>
                            <a:ext cx="2501900" cy="488950"/>
                            <a:chOff x="0" y="0"/>
                            <a:chExt cx="2501900" cy="488950"/>
                          </a:xfrm>
                        </wpg:grpSpPr>
                        <wps:wsp>
                          <wps:cNvPr id="21" name="Flowchart: Preparation 2"/>
                          <wps:cNvSpPr/>
                          <wps:spPr>
                            <a:xfrm>
                              <a:off x="0" y="0"/>
                              <a:ext cx="2501900" cy="488950"/>
                            </a:xfrm>
                            <a:custGeom>
                              <a:avLst/>
                              <a:gdLst>
                                <a:gd name="connsiteX0" fmla="*/ 0 w 10000"/>
                                <a:gd name="connsiteY0" fmla="*/ 5000 h 10000"/>
                                <a:gd name="connsiteX1" fmla="*/ 2000 w 10000"/>
                                <a:gd name="connsiteY1" fmla="*/ 0 h 10000"/>
                                <a:gd name="connsiteX2" fmla="*/ 8000 w 10000"/>
                                <a:gd name="connsiteY2" fmla="*/ 0 h 10000"/>
                                <a:gd name="connsiteX3" fmla="*/ 10000 w 10000"/>
                                <a:gd name="connsiteY3" fmla="*/ 5000 h 10000"/>
                                <a:gd name="connsiteX4" fmla="*/ 8000 w 10000"/>
                                <a:gd name="connsiteY4" fmla="*/ 10000 h 10000"/>
                                <a:gd name="connsiteX5" fmla="*/ 2000 w 10000"/>
                                <a:gd name="connsiteY5" fmla="*/ 10000 h 10000"/>
                                <a:gd name="connsiteX6" fmla="*/ 0 w 10000"/>
                                <a:gd name="connsiteY6" fmla="*/ 5000 h 10000"/>
                                <a:gd name="connsiteX0" fmla="*/ 0 w 10000"/>
                                <a:gd name="connsiteY0" fmla="*/ 5000 h 10000"/>
                                <a:gd name="connsiteX1" fmla="*/ 849 w 10000"/>
                                <a:gd name="connsiteY1" fmla="*/ 0 h 10000"/>
                                <a:gd name="connsiteX2" fmla="*/ 8000 w 10000"/>
                                <a:gd name="connsiteY2" fmla="*/ 0 h 10000"/>
                                <a:gd name="connsiteX3" fmla="*/ 10000 w 10000"/>
                                <a:gd name="connsiteY3" fmla="*/ 5000 h 10000"/>
                                <a:gd name="connsiteX4" fmla="*/ 8000 w 10000"/>
                                <a:gd name="connsiteY4" fmla="*/ 10000 h 10000"/>
                                <a:gd name="connsiteX5" fmla="*/ 2000 w 10000"/>
                                <a:gd name="connsiteY5" fmla="*/ 10000 h 10000"/>
                                <a:gd name="connsiteX6" fmla="*/ 0 w 10000"/>
                                <a:gd name="connsiteY6" fmla="*/ 5000 h 10000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</a:cxnLst>
                              <a:rect l="l" t="t" r="r" b="b"/>
                              <a:pathLst>
                                <a:path w="10000" h="10000">
                                  <a:moveTo>
                                    <a:pt x="0" y="5000"/>
                                  </a:moveTo>
                                  <a:lnTo>
                                    <a:pt x="849" y="0"/>
                                  </a:lnTo>
                                  <a:lnTo>
                                    <a:pt x="8000" y="0"/>
                                  </a:lnTo>
                                  <a:lnTo>
                                    <a:pt x="10000" y="5000"/>
                                  </a:lnTo>
                                  <a:lnTo>
                                    <a:pt x="8000" y="10000"/>
                                  </a:lnTo>
                                  <a:lnTo>
                                    <a:pt x="2000" y="10000"/>
                                  </a:lnTo>
                                  <a:lnTo>
                                    <a:pt x="0" y="500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B050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0282741A" w14:textId="77777777" w:rsidR="00337F02" w:rsidRPr="00693CEA" w:rsidRDefault="00337F02" w:rsidP="00337F02">
                                <w:pPr>
                                  <w:jc w:val="center"/>
                                  <w:rPr>
                                    <w:b/>
                                    <w:bCs/>
                                  </w:rPr>
                                </w:pPr>
                                <w:r w:rsidRPr="00693CEA">
                                  <w:rPr>
                                    <w:b/>
                                    <w:bCs/>
                                  </w:rPr>
                                  <w:t>Design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2" name="Rectangle 5"/>
                          <wps:cNvSpPr/>
                          <wps:spPr>
                            <a:xfrm>
                              <a:off x="60230" y="49279"/>
                              <a:ext cx="582382" cy="398780"/>
                            </a:xfrm>
                            <a:custGeom>
                              <a:avLst/>
                              <a:gdLst>
                                <a:gd name="connsiteX0" fmla="*/ 0 w 274320"/>
                                <a:gd name="connsiteY0" fmla="*/ 0 h 280035"/>
                                <a:gd name="connsiteX1" fmla="*/ 274320 w 274320"/>
                                <a:gd name="connsiteY1" fmla="*/ 0 h 280035"/>
                                <a:gd name="connsiteX2" fmla="*/ 274320 w 274320"/>
                                <a:gd name="connsiteY2" fmla="*/ 280035 h 280035"/>
                                <a:gd name="connsiteX3" fmla="*/ 0 w 274320"/>
                                <a:gd name="connsiteY3" fmla="*/ 280035 h 280035"/>
                                <a:gd name="connsiteX4" fmla="*/ 0 w 274320"/>
                                <a:gd name="connsiteY4" fmla="*/ 0 h 280035"/>
                                <a:gd name="connsiteX0" fmla="*/ 0 w 319744"/>
                                <a:gd name="connsiteY0" fmla="*/ 0 h 280035"/>
                                <a:gd name="connsiteX1" fmla="*/ 319744 w 319744"/>
                                <a:gd name="connsiteY1" fmla="*/ 0 h 280035"/>
                                <a:gd name="connsiteX2" fmla="*/ 319744 w 319744"/>
                                <a:gd name="connsiteY2" fmla="*/ 280035 h 280035"/>
                                <a:gd name="connsiteX3" fmla="*/ 45424 w 319744"/>
                                <a:gd name="connsiteY3" fmla="*/ 280035 h 280035"/>
                                <a:gd name="connsiteX4" fmla="*/ 0 w 319744"/>
                                <a:gd name="connsiteY4" fmla="*/ 0 h 280035"/>
                                <a:gd name="connsiteX0" fmla="*/ 164143 w 483887"/>
                                <a:gd name="connsiteY0" fmla="*/ 0 h 280035"/>
                                <a:gd name="connsiteX1" fmla="*/ 483887 w 483887"/>
                                <a:gd name="connsiteY1" fmla="*/ 0 h 280035"/>
                                <a:gd name="connsiteX2" fmla="*/ 483887 w 483887"/>
                                <a:gd name="connsiteY2" fmla="*/ 280035 h 280035"/>
                                <a:gd name="connsiteX3" fmla="*/ 0 w 483887"/>
                                <a:gd name="connsiteY3" fmla="*/ 189188 h 280035"/>
                                <a:gd name="connsiteX4" fmla="*/ 164143 w 483887"/>
                                <a:gd name="connsiteY4" fmla="*/ 0 h 280035"/>
                                <a:gd name="connsiteX0" fmla="*/ 164143 w 483887"/>
                                <a:gd name="connsiteY0" fmla="*/ 0 h 398532"/>
                                <a:gd name="connsiteX1" fmla="*/ 483887 w 483887"/>
                                <a:gd name="connsiteY1" fmla="*/ 0 h 398532"/>
                                <a:gd name="connsiteX2" fmla="*/ 444387 w 483887"/>
                                <a:gd name="connsiteY2" fmla="*/ 398532 h 398532"/>
                                <a:gd name="connsiteX3" fmla="*/ 0 w 483887"/>
                                <a:gd name="connsiteY3" fmla="*/ 189188 h 398532"/>
                                <a:gd name="connsiteX4" fmla="*/ 164143 w 483887"/>
                                <a:gd name="connsiteY4" fmla="*/ 0 h 398532"/>
                                <a:gd name="connsiteX0" fmla="*/ 164143 w 444387"/>
                                <a:gd name="connsiteY0" fmla="*/ 0 h 398532"/>
                                <a:gd name="connsiteX1" fmla="*/ 434512 w 444387"/>
                                <a:gd name="connsiteY1" fmla="*/ 0 h 398532"/>
                                <a:gd name="connsiteX2" fmla="*/ 444387 w 444387"/>
                                <a:gd name="connsiteY2" fmla="*/ 398532 h 398532"/>
                                <a:gd name="connsiteX3" fmla="*/ 0 w 444387"/>
                                <a:gd name="connsiteY3" fmla="*/ 189188 h 398532"/>
                                <a:gd name="connsiteX4" fmla="*/ 164143 w 444387"/>
                                <a:gd name="connsiteY4" fmla="*/ 0 h 398532"/>
                                <a:gd name="connsiteX0" fmla="*/ 164143 w 444387"/>
                                <a:gd name="connsiteY0" fmla="*/ 0 h 398532"/>
                                <a:gd name="connsiteX1" fmla="*/ 444387 w 444387"/>
                                <a:gd name="connsiteY1" fmla="*/ 112502 h 398532"/>
                                <a:gd name="connsiteX2" fmla="*/ 444387 w 444387"/>
                                <a:gd name="connsiteY2" fmla="*/ 398532 h 398532"/>
                                <a:gd name="connsiteX3" fmla="*/ 0 w 444387"/>
                                <a:gd name="connsiteY3" fmla="*/ 189188 h 398532"/>
                                <a:gd name="connsiteX4" fmla="*/ 164143 w 444387"/>
                                <a:gd name="connsiteY4" fmla="*/ 0 h 398532"/>
                                <a:gd name="connsiteX0" fmla="*/ 164143 w 545093"/>
                                <a:gd name="connsiteY0" fmla="*/ 0 h 398532"/>
                                <a:gd name="connsiteX1" fmla="*/ 545093 w 545093"/>
                                <a:gd name="connsiteY1" fmla="*/ 149395 h 398532"/>
                                <a:gd name="connsiteX2" fmla="*/ 444387 w 545093"/>
                                <a:gd name="connsiteY2" fmla="*/ 398532 h 398532"/>
                                <a:gd name="connsiteX3" fmla="*/ 0 w 545093"/>
                                <a:gd name="connsiteY3" fmla="*/ 189188 h 398532"/>
                                <a:gd name="connsiteX4" fmla="*/ 164143 w 545093"/>
                                <a:gd name="connsiteY4" fmla="*/ 0 h 398532"/>
                                <a:gd name="connsiteX0" fmla="*/ 164143 w 581985"/>
                                <a:gd name="connsiteY0" fmla="*/ 0 h 398532"/>
                                <a:gd name="connsiteX1" fmla="*/ 581985 w 581985"/>
                                <a:gd name="connsiteY1" fmla="*/ 75607 h 398532"/>
                                <a:gd name="connsiteX2" fmla="*/ 444387 w 581985"/>
                                <a:gd name="connsiteY2" fmla="*/ 398532 h 398532"/>
                                <a:gd name="connsiteX3" fmla="*/ 0 w 581985"/>
                                <a:gd name="connsiteY3" fmla="*/ 189188 h 398532"/>
                                <a:gd name="connsiteX4" fmla="*/ 164143 w 581985"/>
                                <a:gd name="connsiteY4" fmla="*/ 0 h 398532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</a:cxnLst>
                              <a:rect l="l" t="t" r="r" b="b"/>
                              <a:pathLst>
                                <a:path w="581985" h="398532">
                                  <a:moveTo>
                                    <a:pt x="164143" y="0"/>
                                  </a:moveTo>
                                  <a:lnTo>
                                    <a:pt x="581985" y="75607"/>
                                  </a:lnTo>
                                  <a:lnTo>
                                    <a:pt x="444387" y="398532"/>
                                  </a:lnTo>
                                  <a:lnTo>
                                    <a:pt x="0" y="189188"/>
                                  </a:lnTo>
                                  <a:lnTo>
                                    <a:pt x="164143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3B8213C7" w14:textId="77777777" w:rsidR="00337F02" w:rsidRPr="00693CEA" w:rsidRDefault="00337F02" w:rsidP="00337F02">
                                <w:pPr>
                                  <w:jc w:val="center"/>
                                  <w:rPr>
                                    <w:b/>
                                    <w:bCs/>
                                    <w:color w:val="00B050"/>
                                  </w:rPr>
                                </w:pPr>
                                <w:r w:rsidRPr="00693CEA">
                                  <w:rPr>
                                    <w:b/>
                                    <w:bCs/>
                                    <w:color w:val="00B050"/>
                                  </w:rPr>
                                  <w:t>2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23" name="Group 23"/>
                        <wpg:cNvGrpSpPr/>
                        <wpg:grpSpPr>
                          <a:xfrm>
                            <a:off x="1219200" y="2209800"/>
                            <a:ext cx="2501900" cy="488950"/>
                            <a:chOff x="0" y="12700"/>
                            <a:chExt cx="2501900" cy="488950"/>
                          </a:xfrm>
                        </wpg:grpSpPr>
                        <wps:wsp>
                          <wps:cNvPr id="24" name="Flowchart: Preparation 2"/>
                          <wps:cNvSpPr/>
                          <wps:spPr>
                            <a:xfrm>
                              <a:off x="0" y="12700"/>
                              <a:ext cx="2501900" cy="488950"/>
                            </a:xfrm>
                            <a:custGeom>
                              <a:avLst/>
                              <a:gdLst>
                                <a:gd name="connsiteX0" fmla="*/ 0 w 10000"/>
                                <a:gd name="connsiteY0" fmla="*/ 5000 h 10000"/>
                                <a:gd name="connsiteX1" fmla="*/ 2000 w 10000"/>
                                <a:gd name="connsiteY1" fmla="*/ 0 h 10000"/>
                                <a:gd name="connsiteX2" fmla="*/ 8000 w 10000"/>
                                <a:gd name="connsiteY2" fmla="*/ 0 h 10000"/>
                                <a:gd name="connsiteX3" fmla="*/ 10000 w 10000"/>
                                <a:gd name="connsiteY3" fmla="*/ 5000 h 10000"/>
                                <a:gd name="connsiteX4" fmla="*/ 8000 w 10000"/>
                                <a:gd name="connsiteY4" fmla="*/ 10000 h 10000"/>
                                <a:gd name="connsiteX5" fmla="*/ 2000 w 10000"/>
                                <a:gd name="connsiteY5" fmla="*/ 10000 h 10000"/>
                                <a:gd name="connsiteX6" fmla="*/ 0 w 10000"/>
                                <a:gd name="connsiteY6" fmla="*/ 5000 h 10000"/>
                                <a:gd name="connsiteX0" fmla="*/ 0 w 10000"/>
                                <a:gd name="connsiteY0" fmla="*/ 5000 h 10000"/>
                                <a:gd name="connsiteX1" fmla="*/ 849 w 10000"/>
                                <a:gd name="connsiteY1" fmla="*/ 0 h 10000"/>
                                <a:gd name="connsiteX2" fmla="*/ 8000 w 10000"/>
                                <a:gd name="connsiteY2" fmla="*/ 0 h 10000"/>
                                <a:gd name="connsiteX3" fmla="*/ 10000 w 10000"/>
                                <a:gd name="connsiteY3" fmla="*/ 5000 h 10000"/>
                                <a:gd name="connsiteX4" fmla="*/ 8000 w 10000"/>
                                <a:gd name="connsiteY4" fmla="*/ 10000 h 10000"/>
                                <a:gd name="connsiteX5" fmla="*/ 2000 w 10000"/>
                                <a:gd name="connsiteY5" fmla="*/ 10000 h 10000"/>
                                <a:gd name="connsiteX6" fmla="*/ 0 w 10000"/>
                                <a:gd name="connsiteY6" fmla="*/ 5000 h 10000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</a:cxnLst>
                              <a:rect l="l" t="t" r="r" b="b"/>
                              <a:pathLst>
                                <a:path w="10000" h="10000">
                                  <a:moveTo>
                                    <a:pt x="0" y="5000"/>
                                  </a:moveTo>
                                  <a:lnTo>
                                    <a:pt x="849" y="0"/>
                                  </a:lnTo>
                                  <a:lnTo>
                                    <a:pt x="8000" y="0"/>
                                  </a:lnTo>
                                  <a:lnTo>
                                    <a:pt x="10000" y="5000"/>
                                  </a:lnTo>
                                  <a:lnTo>
                                    <a:pt x="8000" y="10000"/>
                                  </a:lnTo>
                                  <a:lnTo>
                                    <a:pt x="2000" y="10000"/>
                                  </a:lnTo>
                                  <a:lnTo>
                                    <a:pt x="0" y="500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0000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3EB24078" w14:textId="77777777" w:rsidR="00337F02" w:rsidRPr="00693CEA" w:rsidRDefault="00337F02" w:rsidP="00337F02">
                                <w:pPr>
                                  <w:jc w:val="center"/>
                                  <w:rPr>
                                    <w:b/>
                                    <w:bCs/>
                                  </w:rPr>
                                </w:pPr>
                                <w:r w:rsidRPr="00693CEA">
                                  <w:rPr>
                                    <w:b/>
                                    <w:bCs/>
                                  </w:rPr>
                                  <w:t>Development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5" name="Rectangle 5"/>
                          <wps:cNvSpPr/>
                          <wps:spPr>
                            <a:xfrm>
                              <a:off x="60230" y="49279"/>
                              <a:ext cx="582382" cy="398780"/>
                            </a:xfrm>
                            <a:custGeom>
                              <a:avLst/>
                              <a:gdLst>
                                <a:gd name="connsiteX0" fmla="*/ 0 w 274320"/>
                                <a:gd name="connsiteY0" fmla="*/ 0 h 280035"/>
                                <a:gd name="connsiteX1" fmla="*/ 274320 w 274320"/>
                                <a:gd name="connsiteY1" fmla="*/ 0 h 280035"/>
                                <a:gd name="connsiteX2" fmla="*/ 274320 w 274320"/>
                                <a:gd name="connsiteY2" fmla="*/ 280035 h 280035"/>
                                <a:gd name="connsiteX3" fmla="*/ 0 w 274320"/>
                                <a:gd name="connsiteY3" fmla="*/ 280035 h 280035"/>
                                <a:gd name="connsiteX4" fmla="*/ 0 w 274320"/>
                                <a:gd name="connsiteY4" fmla="*/ 0 h 280035"/>
                                <a:gd name="connsiteX0" fmla="*/ 0 w 319744"/>
                                <a:gd name="connsiteY0" fmla="*/ 0 h 280035"/>
                                <a:gd name="connsiteX1" fmla="*/ 319744 w 319744"/>
                                <a:gd name="connsiteY1" fmla="*/ 0 h 280035"/>
                                <a:gd name="connsiteX2" fmla="*/ 319744 w 319744"/>
                                <a:gd name="connsiteY2" fmla="*/ 280035 h 280035"/>
                                <a:gd name="connsiteX3" fmla="*/ 45424 w 319744"/>
                                <a:gd name="connsiteY3" fmla="*/ 280035 h 280035"/>
                                <a:gd name="connsiteX4" fmla="*/ 0 w 319744"/>
                                <a:gd name="connsiteY4" fmla="*/ 0 h 280035"/>
                                <a:gd name="connsiteX0" fmla="*/ 164143 w 483887"/>
                                <a:gd name="connsiteY0" fmla="*/ 0 h 280035"/>
                                <a:gd name="connsiteX1" fmla="*/ 483887 w 483887"/>
                                <a:gd name="connsiteY1" fmla="*/ 0 h 280035"/>
                                <a:gd name="connsiteX2" fmla="*/ 483887 w 483887"/>
                                <a:gd name="connsiteY2" fmla="*/ 280035 h 280035"/>
                                <a:gd name="connsiteX3" fmla="*/ 0 w 483887"/>
                                <a:gd name="connsiteY3" fmla="*/ 189188 h 280035"/>
                                <a:gd name="connsiteX4" fmla="*/ 164143 w 483887"/>
                                <a:gd name="connsiteY4" fmla="*/ 0 h 280035"/>
                                <a:gd name="connsiteX0" fmla="*/ 164143 w 483887"/>
                                <a:gd name="connsiteY0" fmla="*/ 0 h 398532"/>
                                <a:gd name="connsiteX1" fmla="*/ 483887 w 483887"/>
                                <a:gd name="connsiteY1" fmla="*/ 0 h 398532"/>
                                <a:gd name="connsiteX2" fmla="*/ 444387 w 483887"/>
                                <a:gd name="connsiteY2" fmla="*/ 398532 h 398532"/>
                                <a:gd name="connsiteX3" fmla="*/ 0 w 483887"/>
                                <a:gd name="connsiteY3" fmla="*/ 189188 h 398532"/>
                                <a:gd name="connsiteX4" fmla="*/ 164143 w 483887"/>
                                <a:gd name="connsiteY4" fmla="*/ 0 h 398532"/>
                                <a:gd name="connsiteX0" fmla="*/ 164143 w 444387"/>
                                <a:gd name="connsiteY0" fmla="*/ 0 h 398532"/>
                                <a:gd name="connsiteX1" fmla="*/ 434512 w 444387"/>
                                <a:gd name="connsiteY1" fmla="*/ 0 h 398532"/>
                                <a:gd name="connsiteX2" fmla="*/ 444387 w 444387"/>
                                <a:gd name="connsiteY2" fmla="*/ 398532 h 398532"/>
                                <a:gd name="connsiteX3" fmla="*/ 0 w 444387"/>
                                <a:gd name="connsiteY3" fmla="*/ 189188 h 398532"/>
                                <a:gd name="connsiteX4" fmla="*/ 164143 w 444387"/>
                                <a:gd name="connsiteY4" fmla="*/ 0 h 398532"/>
                                <a:gd name="connsiteX0" fmla="*/ 164143 w 444387"/>
                                <a:gd name="connsiteY0" fmla="*/ 0 h 398532"/>
                                <a:gd name="connsiteX1" fmla="*/ 444387 w 444387"/>
                                <a:gd name="connsiteY1" fmla="*/ 112502 h 398532"/>
                                <a:gd name="connsiteX2" fmla="*/ 444387 w 444387"/>
                                <a:gd name="connsiteY2" fmla="*/ 398532 h 398532"/>
                                <a:gd name="connsiteX3" fmla="*/ 0 w 444387"/>
                                <a:gd name="connsiteY3" fmla="*/ 189188 h 398532"/>
                                <a:gd name="connsiteX4" fmla="*/ 164143 w 444387"/>
                                <a:gd name="connsiteY4" fmla="*/ 0 h 398532"/>
                                <a:gd name="connsiteX0" fmla="*/ 164143 w 545093"/>
                                <a:gd name="connsiteY0" fmla="*/ 0 h 398532"/>
                                <a:gd name="connsiteX1" fmla="*/ 545093 w 545093"/>
                                <a:gd name="connsiteY1" fmla="*/ 149395 h 398532"/>
                                <a:gd name="connsiteX2" fmla="*/ 444387 w 545093"/>
                                <a:gd name="connsiteY2" fmla="*/ 398532 h 398532"/>
                                <a:gd name="connsiteX3" fmla="*/ 0 w 545093"/>
                                <a:gd name="connsiteY3" fmla="*/ 189188 h 398532"/>
                                <a:gd name="connsiteX4" fmla="*/ 164143 w 545093"/>
                                <a:gd name="connsiteY4" fmla="*/ 0 h 398532"/>
                                <a:gd name="connsiteX0" fmla="*/ 164143 w 581985"/>
                                <a:gd name="connsiteY0" fmla="*/ 0 h 398532"/>
                                <a:gd name="connsiteX1" fmla="*/ 581985 w 581985"/>
                                <a:gd name="connsiteY1" fmla="*/ 75607 h 398532"/>
                                <a:gd name="connsiteX2" fmla="*/ 444387 w 581985"/>
                                <a:gd name="connsiteY2" fmla="*/ 398532 h 398532"/>
                                <a:gd name="connsiteX3" fmla="*/ 0 w 581985"/>
                                <a:gd name="connsiteY3" fmla="*/ 189188 h 398532"/>
                                <a:gd name="connsiteX4" fmla="*/ 164143 w 581985"/>
                                <a:gd name="connsiteY4" fmla="*/ 0 h 398532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</a:cxnLst>
                              <a:rect l="l" t="t" r="r" b="b"/>
                              <a:pathLst>
                                <a:path w="581985" h="398532">
                                  <a:moveTo>
                                    <a:pt x="164143" y="0"/>
                                  </a:moveTo>
                                  <a:lnTo>
                                    <a:pt x="581985" y="75607"/>
                                  </a:lnTo>
                                  <a:lnTo>
                                    <a:pt x="444387" y="398532"/>
                                  </a:lnTo>
                                  <a:lnTo>
                                    <a:pt x="0" y="189188"/>
                                  </a:lnTo>
                                  <a:lnTo>
                                    <a:pt x="164143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1D81C539" w14:textId="77777777" w:rsidR="00337F02" w:rsidRPr="00693CEA" w:rsidRDefault="00337F02" w:rsidP="00337F02">
                                <w:pPr>
                                  <w:jc w:val="center"/>
                                  <w:rPr>
                                    <w:b/>
                                    <w:bCs/>
                                    <w:color w:val="FF0000"/>
                                  </w:rPr>
                                </w:pPr>
                                <w:r w:rsidRPr="00693CEA">
                                  <w:rPr>
                                    <w:b/>
                                    <w:bCs/>
                                    <w:color w:val="FF0000"/>
                                  </w:rPr>
                                  <w:t>3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26" name="Group 26"/>
                        <wpg:cNvGrpSpPr/>
                        <wpg:grpSpPr>
                          <a:xfrm>
                            <a:off x="1803400" y="3295650"/>
                            <a:ext cx="2501900" cy="488950"/>
                            <a:chOff x="0" y="19050"/>
                            <a:chExt cx="2501900" cy="488950"/>
                          </a:xfrm>
                        </wpg:grpSpPr>
                        <wps:wsp>
                          <wps:cNvPr id="27" name="Flowchart: Preparation 2"/>
                          <wps:cNvSpPr/>
                          <wps:spPr>
                            <a:xfrm>
                              <a:off x="0" y="19050"/>
                              <a:ext cx="2501900" cy="488950"/>
                            </a:xfrm>
                            <a:custGeom>
                              <a:avLst/>
                              <a:gdLst>
                                <a:gd name="connsiteX0" fmla="*/ 0 w 10000"/>
                                <a:gd name="connsiteY0" fmla="*/ 5000 h 10000"/>
                                <a:gd name="connsiteX1" fmla="*/ 2000 w 10000"/>
                                <a:gd name="connsiteY1" fmla="*/ 0 h 10000"/>
                                <a:gd name="connsiteX2" fmla="*/ 8000 w 10000"/>
                                <a:gd name="connsiteY2" fmla="*/ 0 h 10000"/>
                                <a:gd name="connsiteX3" fmla="*/ 10000 w 10000"/>
                                <a:gd name="connsiteY3" fmla="*/ 5000 h 10000"/>
                                <a:gd name="connsiteX4" fmla="*/ 8000 w 10000"/>
                                <a:gd name="connsiteY4" fmla="*/ 10000 h 10000"/>
                                <a:gd name="connsiteX5" fmla="*/ 2000 w 10000"/>
                                <a:gd name="connsiteY5" fmla="*/ 10000 h 10000"/>
                                <a:gd name="connsiteX6" fmla="*/ 0 w 10000"/>
                                <a:gd name="connsiteY6" fmla="*/ 5000 h 10000"/>
                                <a:gd name="connsiteX0" fmla="*/ 0 w 10000"/>
                                <a:gd name="connsiteY0" fmla="*/ 5000 h 10000"/>
                                <a:gd name="connsiteX1" fmla="*/ 849 w 10000"/>
                                <a:gd name="connsiteY1" fmla="*/ 0 h 10000"/>
                                <a:gd name="connsiteX2" fmla="*/ 8000 w 10000"/>
                                <a:gd name="connsiteY2" fmla="*/ 0 h 10000"/>
                                <a:gd name="connsiteX3" fmla="*/ 10000 w 10000"/>
                                <a:gd name="connsiteY3" fmla="*/ 5000 h 10000"/>
                                <a:gd name="connsiteX4" fmla="*/ 8000 w 10000"/>
                                <a:gd name="connsiteY4" fmla="*/ 10000 h 10000"/>
                                <a:gd name="connsiteX5" fmla="*/ 2000 w 10000"/>
                                <a:gd name="connsiteY5" fmla="*/ 10000 h 10000"/>
                                <a:gd name="connsiteX6" fmla="*/ 0 w 10000"/>
                                <a:gd name="connsiteY6" fmla="*/ 5000 h 10000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</a:cxnLst>
                              <a:rect l="l" t="t" r="r" b="b"/>
                              <a:pathLst>
                                <a:path w="10000" h="10000">
                                  <a:moveTo>
                                    <a:pt x="0" y="5000"/>
                                  </a:moveTo>
                                  <a:lnTo>
                                    <a:pt x="849" y="0"/>
                                  </a:lnTo>
                                  <a:lnTo>
                                    <a:pt x="8000" y="0"/>
                                  </a:lnTo>
                                  <a:lnTo>
                                    <a:pt x="10000" y="5000"/>
                                  </a:lnTo>
                                  <a:lnTo>
                                    <a:pt x="8000" y="10000"/>
                                  </a:lnTo>
                                  <a:lnTo>
                                    <a:pt x="2000" y="10000"/>
                                  </a:lnTo>
                                  <a:lnTo>
                                    <a:pt x="0" y="500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7030A0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0CA79782" w14:textId="77777777" w:rsidR="00337F02" w:rsidRPr="00693CEA" w:rsidRDefault="00337F02" w:rsidP="00337F02">
                                <w:pPr>
                                  <w:jc w:val="center"/>
                                  <w:rPr>
                                    <w:b/>
                                    <w:bCs/>
                                  </w:rPr>
                                </w:pPr>
                                <w:r w:rsidRPr="00693CEA">
                                  <w:rPr>
                                    <w:b/>
                                    <w:bCs/>
                                  </w:rPr>
                                  <w:t>Testing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8" name="Rectangle 5"/>
                          <wps:cNvSpPr/>
                          <wps:spPr>
                            <a:xfrm>
                              <a:off x="60230" y="49279"/>
                              <a:ext cx="582382" cy="398780"/>
                            </a:xfrm>
                            <a:custGeom>
                              <a:avLst/>
                              <a:gdLst>
                                <a:gd name="connsiteX0" fmla="*/ 0 w 274320"/>
                                <a:gd name="connsiteY0" fmla="*/ 0 h 280035"/>
                                <a:gd name="connsiteX1" fmla="*/ 274320 w 274320"/>
                                <a:gd name="connsiteY1" fmla="*/ 0 h 280035"/>
                                <a:gd name="connsiteX2" fmla="*/ 274320 w 274320"/>
                                <a:gd name="connsiteY2" fmla="*/ 280035 h 280035"/>
                                <a:gd name="connsiteX3" fmla="*/ 0 w 274320"/>
                                <a:gd name="connsiteY3" fmla="*/ 280035 h 280035"/>
                                <a:gd name="connsiteX4" fmla="*/ 0 w 274320"/>
                                <a:gd name="connsiteY4" fmla="*/ 0 h 280035"/>
                                <a:gd name="connsiteX0" fmla="*/ 0 w 319744"/>
                                <a:gd name="connsiteY0" fmla="*/ 0 h 280035"/>
                                <a:gd name="connsiteX1" fmla="*/ 319744 w 319744"/>
                                <a:gd name="connsiteY1" fmla="*/ 0 h 280035"/>
                                <a:gd name="connsiteX2" fmla="*/ 319744 w 319744"/>
                                <a:gd name="connsiteY2" fmla="*/ 280035 h 280035"/>
                                <a:gd name="connsiteX3" fmla="*/ 45424 w 319744"/>
                                <a:gd name="connsiteY3" fmla="*/ 280035 h 280035"/>
                                <a:gd name="connsiteX4" fmla="*/ 0 w 319744"/>
                                <a:gd name="connsiteY4" fmla="*/ 0 h 280035"/>
                                <a:gd name="connsiteX0" fmla="*/ 164143 w 483887"/>
                                <a:gd name="connsiteY0" fmla="*/ 0 h 280035"/>
                                <a:gd name="connsiteX1" fmla="*/ 483887 w 483887"/>
                                <a:gd name="connsiteY1" fmla="*/ 0 h 280035"/>
                                <a:gd name="connsiteX2" fmla="*/ 483887 w 483887"/>
                                <a:gd name="connsiteY2" fmla="*/ 280035 h 280035"/>
                                <a:gd name="connsiteX3" fmla="*/ 0 w 483887"/>
                                <a:gd name="connsiteY3" fmla="*/ 189188 h 280035"/>
                                <a:gd name="connsiteX4" fmla="*/ 164143 w 483887"/>
                                <a:gd name="connsiteY4" fmla="*/ 0 h 280035"/>
                                <a:gd name="connsiteX0" fmla="*/ 164143 w 483887"/>
                                <a:gd name="connsiteY0" fmla="*/ 0 h 398532"/>
                                <a:gd name="connsiteX1" fmla="*/ 483887 w 483887"/>
                                <a:gd name="connsiteY1" fmla="*/ 0 h 398532"/>
                                <a:gd name="connsiteX2" fmla="*/ 444387 w 483887"/>
                                <a:gd name="connsiteY2" fmla="*/ 398532 h 398532"/>
                                <a:gd name="connsiteX3" fmla="*/ 0 w 483887"/>
                                <a:gd name="connsiteY3" fmla="*/ 189188 h 398532"/>
                                <a:gd name="connsiteX4" fmla="*/ 164143 w 483887"/>
                                <a:gd name="connsiteY4" fmla="*/ 0 h 398532"/>
                                <a:gd name="connsiteX0" fmla="*/ 164143 w 444387"/>
                                <a:gd name="connsiteY0" fmla="*/ 0 h 398532"/>
                                <a:gd name="connsiteX1" fmla="*/ 434512 w 444387"/>
                                <a:gd name="connsiteY1" fmla="*/ 0 h 398532"/>
                                <a:gd name="connsiteX2" fmla="*/ 444387 w 444387"/>
                                <a:gd name="connsiteY2" fmla="*/ 398532 h 398532"/>
                                <a:gd name="connsiteX3" fmla="*/ 0 w 444387"/>
                                <a:gd name="connsiteY3" fmla="*/ 189188 h 398532"/>
                                <a:gd name="connsiteX4" fmla="*/ 164143 w 444387"/>
                                <a:gd name="connsiteY4" fmla="*/ 0 h 398532"/>
                                <a:gd name="connsiteX0" fmla="*/ 164143 w 444387"/>
                                <a:gd name="connsiteY0" fmla="*/ 0 h 398532"/>
                                <a:gd name="connsiteX1" fmla="*/ 444387 w 444387"/>
                                <a:gd name="connsiteY1" fmla="*/ 112502 h 398532"/>
                                <a:gd name="connsiteX2" fmla="*/ 444387 w 444387"/>
                                <a:gd name="connsiteY2" fmla="*/ 398532 h 398532"/>
                                <a:gd name="connsiteX3" fmla="*/ 0 w 444387"/>
                                <a:gd name="connsiteY3" fmla="*/ 189188 h 398532"/>
                                <a:gd name="connsiteX4" fmla="*/ 164143 w 444387"/>
                                <a:gd name="connsiteY4" fmla="*/ 0 h 398532"/>
                                <a:gd name="connsiteX0" fmla="*/ 164143 w 545093"/>
                                <a:gd name="connsiteY0" fmla="*/ 0 h 398532"/>
                                <a:gd name="connsiteX1" fmla="*/ 545093 w 545093"/>
                                <a:gd name="connsiteY1" fmla="*/ 149395 h 398532"/>
                                <a:gd name="connsiteX2" fmla="*/ 444387 w 545093"/>
                                <a:gd name="connsiteY2" fmla="*/ 398532 h 398532"/>
                                <a:gd name="connsiteX3" fmla="*/ 0 w 545093"/>
                                <a:gd name="connsiteY3" fmla="*/ 189188 h 398532"/>
                                <a:gd name="connsiteX4" fmla="*/ 164143 w 545093"/>
                                <a:gd name="connsiteY4" fmla="*/ 0 h 398532"/>
                                <a:gd name="connsiteX0" fmla="*/ 164143 w 581985"/>
                                <a:gd name="connsiteY0" fmla="*/ 0 h 398532"/>
                                <a:gd name="connsiteX1" fmla="*/ 581985 w 581985"/>
                                <a:gd name="connsiteY1" fmla="*/ 75607 h 398532"/>
                                <a:gd name="connsiteX2" fmla="*/ 444387 w 581985"/>
                                <a:gd name="connsiteY2" fmla="*/ 398532 h 398532"/>
                                <a:gd name="connsiteX3" fmla="*/ 0 w 581985"/>
                                <a:gd name="connsiteY3" fmla="*/ 189188 h 398532"/>
                                <a:gd name="connsiteX4" fmla="*/ 164143 w 581985"/>
                                <a:gd name="connsiteY4" fmla="*/ 0 h 398532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</a:cxnLst>
                              <a:rect l="l" t="t" r="r" b="b"/>
                              <a:pathLst>
                                <a:path w="581985" h="398532">
                                  <a:moveTo>
                                    <a:pt x="164143" y="0"/>
                                  </a:moveTo>
                                  <a:lnTo>
                                    <a:pt x="581985" y="75607"/>
                                  </a:lnTo>
                                  <a:lnTo>
                                    <a:pt x="444387" y="398532"/>
                                  </a:lnTo>
                                  <a:lnTo>
                                    <a:pt x="0" y="189188"/>
                                  </a:lnTo>
                                  <a:lnTo>
                                    <a:pt x="164143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123B335B" w14:textId="77777777" w:rsidR="00337F02" w:rsidRPr="00693CEA" w:rsidRDefault="00337F02" w:rsidP="00337F02">
                                <w:pPr>
                                  <w:jc w:val="center"/>
                                  <w:rPr>
                                    <w:b/>
                                    <w:bCs/>
                                    <w:color w:val="7030A0"/>
                                  </w:rPr>
                                </w:pPr>
                                <w:r w:rsidRPr="00693CEA">
                                  <w:rPr>
                                    <w:b/>
                                    <w:bCs/>
                                    <w:color w:val="7030A0"/>
                                  </w:rPr>
                                  <w:t>4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29" name="Group 29"/>
                        <wpg:cNvGrpSpPr/>
                        <wpg:grpSpPr>
                          <a:xfrm>
                            <a:off x="2501900" y="4387850"/>
                            <a:ext cx="2501900" cy="488950"/>
                            <a:chOff x="0" y="19050"/>
                            <a:chExt cx="2501900" cy="488950"/>
                          </a:xfrm>
                        </wpg:grpSpPr>
                        <wps:wsp>
                          <wps:cNvPr id="31" name="Flowchart: Preparation 2"/>
                          <wps:cNvSpPr/>
                          <wps:spPr>
                            <a:xfrm>
                              <a:off x="0" y="19050"/>
                              <a:ext cx="2501900" cy="488950"/>
                            </a:xfrm>
                            <a:custGeom>
                              <a:avLst/>
                              <a:gdLst>
                                <a:gd name="connsiteX0" fmla="*/ 0 w 10000"/>
                                <a:gd name="connsiteY0" fmla="*/ 5000 h 10000"/>
                                <a:gd name="connsiteX1" fmla="*/ 2000 w 10000"/>
                                <a:gd name="connsiteY1" fmla="*/ 0 h 10000"/>
                                <a:gd name="connsiteX2" fmla="*/ 8000 w 10000"/>
                                <a:gd name="connsiteY2" fmla="*/ 0 h 10000"/>
                                <a:gd name="connsiteX3" fmla="*/ 10000 w 10000"/>
                                <a:gd name="connsiteY3" fmla="*/ 5000 h 10000"/>
                                <a:gd name="connsiteX4" fmla="*/ 8000 w 10000"/>
                                <a:gd name="connsiteY4" fmla="*/ 10000 h 10000"/>
                                <a:gd name="connsiteX5" fmla="*/ 2000 w 10000"/>
                                <a:gd name="connsiteY5" fmla="*/ 10000 h 10000"/>
                                <a:gd name="connsiteX6" fmla="*/ 0 w 10000"/>
                                <a:gd name="connsiteY6" fmla="*/ 5000 h 10000"/>
                                <a:gd name="connsiteX0" fmla="*/ 0 w 10000"/>
                                <a:gd name="connsiteY0" fmla="*/ 5000 h 10000"/>
                                <a:gd name="connsiteX1" fmla="*/ 849 w 10000"/>
                                <a:gd name="connsiteY1" fmla="*/ 0 h 10000"/>
                                <a:gd name="connsiteX2" fmla="*/ 8000 w 10000"/>
                                <a:gd name="connsiteY2" fmla="*/ 0 h 10000"/>
                                <a:gd name="connsiteX3" fmla="*/ 10000 w 10000"/>
                                <a:gd name="connsiteY3" fmla="*/ 5000 h 10000"/>
                                <a:gd name="connsiteX4" fmla="*/ 8000 w 10000"/>
                                <a:gd name="connsiteY4" fmla="*/ 10000 h 10000"/>
                                <a:gd name="connsiteX5" fmla="*/ 2000 w 10000"/>
                                <a:gd name="connsiteY5" fmla="*/ 10000 h 10000"/>
                                <a:gd name="connsiteX6" fmla="*/ 0 w 10000"/>
                                <a:gd name="connsiteY6" fmla="*/ 5000 h 10000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</a:cxnLst>
                              <a:rect l="l" t="t" r="r" b="b"/>
                              <a:pathLst>
                                <a:path w="10000" h="10000">
                                  <a:moveTo>
                                    <a:pt x="0" y="5000"/>
                                  </a:moveTo>
                                  <a:lnTo>
                                    <a:pt x="849" y="0"/>
                                  </a:lnTo>
                                  <a:lnTo>
                                    <a:pt x="8000" y="0"/>
                                  </a:lnTo>
                                  <a:lnTo>
                                    <a:pt x="10000" y="5000"/>
                                  </a:lnTo>
                                  <a:lnTo>
                                    <a:pt x="8000" y="10000"/>
                                  </a:lnTo>
                                  <a:lnTo>
                                    <a:pt x="2000" y="10000"/>
                                  </a:lnTo>
                                  <a:lnTo>
                                    <a:pt x="0" y="500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B0F0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6F679921" w14:textId="77777777" w:rsidR="00337F02" w:rsidRPr="00693CEA" w:rsidRDefault="00337F02" w:rsidP="00337F02">
                                <w:pPr>
                                  <w:jc w:val="center"/>
                                  <w:rPr>
                                    <w:b/>
                                    <w:bCs/>
                                  </w:rPr>
                                </w:pPr>
                                <w:r w:rsidRPr="00693CEA">
                                  <w:rPr>
                                    <w:b/>
                                    <w:bCs/>
                                  </w:rPr>
                                  <w:t>Maintenance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2" name="Rectangle 5"/>
                          <wps:cNvSpPr/>
                          <wps:spPr>
                            <a:xfrm>
                              <a:off x="65705" y="54754"/>
                              <a:ext cx="582382" cy="398780"/>
                            </a:xfrm>
                            <a:custGeom>
                              <a:avLst/>
                              <a:gdLst>
                                <a:gd name="connsiteX0" fmla="*/ 0 w 274320"/>
                                <a:gd name="connsiteY0" fmla="*/ 0 h 280035"/>
                                <a:gd name="connsiteX1" fmla="*/ 274320 w 274320"/>
                                <a:gd name="connsiteY1" fmla="*/ 0 h 280035"/>
                                <a:gd name="connsiteX2" fmla="*/ 274320 w 274320"/>
                                <a:gd name="connsiteY2" fmla="*/ 280035 h 280035"/>
                                <a:gd name="connsiteX3" fmla="*/ 0 w 274320"/>
                                <a:gd name="connsiteY3" fmla="*/ 280035 h 280035"/>
                                <a:gd name="connsiteX4" fmla="*/ 0 w 274320"/>
                                <a:gd name="connsiteY4" fmla="*/ 0 h 280035"/>
                                <a:gd name="connsiteX0" fmla="*/ 0 w 319744"/>
                                <a:gd name="connsiteY0" fmla="*/ 0 h 280035"/>
                                <a:gd name="connsiteX1" fmla="*/ 319744 w 319744"/>
                                <a:gd name="connsiteY1" fmla="*/ 0 h 280035"/>
                                <a:gd name="connsiteX2" fmla="*/ 319744 w 319744"/>
                                <a:gd name="connsiteY2" fmla="*/ 280035 h 280035"/>
                                <a:gd name="connsiteX3" fmla="*/ 45424 w 319744"/>
                                <a:gd name="connsiteY3" fmla="*/ 280035 h 280035"/>
                                <a:gd name="connsiteX4" fmla="*/ 0 w 319744"/>
                                <a:gd name="connsiteY4" fmla="*/ 0 h 280035"/>
                                <a:gd name="connsiteX0" fmla="*/ 164143 w 483887"/>
                                <a:gd name="connsiteY0" fmla="*/ 0 h 280035"/>
                                <a:gd name="connsiteX1" fmla="*/ 483887 w 483887"/>
                                <a:gd name="connsiteY1" fmla="*/ 0 h 280035"/>
                                <a:gd name="connsiteX2" fmla="*/ 483887 w 483887"/>
                                <a:gd name="connsiteY2" fmla="*/ 280035 h 280035"/>
                                <a:gd name="connsiteX3" fmla="*/ 0 w 483887"/>
                                <a:gd name="connsiteY3" fmla="*/ 189188 h 280035"/>
                                <a:gd name="connsiteX4" fmla="*/ 164143 w 483887"/>
                                <a:gd name="connsiteY4" fmla="*/ 0 h 280035"/>
                                <a:gd name="connsiteX0" fmla="*/ 164143 w 483887"/>
                                <a:gd name="connsiteY0" fmla="*/ 0 h 398532"/>
                                <a:gd name="connsiteX1" fmla="*/ 483887 w 483887"/>
                                <a:gd name="connsiteY1" fmla="*/ 0 h 398532"/>
                                <a:gd name="connsiteX2" fmla="*/ 444387 w 483887"/>
                                <a:gd name="connsiteY2" fmla="*/ 398532 h 398532"/>
                                <a:gd name="connsiteX3" fmla="*/ 0 w 483887"/>
                                <a:gd name="connsiteY3" fmla="*/ 189188 h 398532"/>
                                <a:gd name="connsiteX4" fmla="*/ 164143 w 483887"/>
                                <a:gd name="connsiteY4" fmla="*/ 0 h 398532"/>
                                <a:gd name="connsiteX0" fmla="*/ 164143 w 444387"/>
                                <a:gd name="connsiteY0" fmla="*/ 0 h 398532"/>
                                <a:gd name="connsiteX1" fmla="*/ 434512 w 444387"/>
                                <a:gd name="connsiteY1" fmla="*/ 0 h 398532"/>
                                <a:gd name="connsiteX2" fmla="*/ 444387 w 444387"/>
                                <a:gd name="connsiteY2" fmla="*/ 398532 h 398532"/>
                                <a:gd name="connsiteX3" fmla="*/ 0 w 444387"/>
                                <a:gd name="connsiteY3" fmla="*/ 189188 h 398532"/>
                                <a:gd name="connsiteX4" fmla="*/ 164143 w 444387"/>
                                <a:gd name="connsiteY4" fmla="*/ 0 h 398532"/>
                                <a:gd name="connsiteX0" fmla="*/ 164143 w 444387"/>
                                <a:gd name="connsiteY0" fmla="*/ 0 h 398532"/>
                                <a:gd name="connsiteX1" fmla="*/ 444387 w 444387"/>
                                <a:gd name="connsiteY1" fmla="*/ 112502 h 398532"/>
                                <a:gd name="connsiteX2" fmla="*/ 444387 w 444387"/>
                                <a:gd name="connsiteY2" fmla="*/ 398532 h 398532"/>
                                <a:gd name="connsiteX3" fmla="*/ 0 w 444387"/>
                                <a:gd name="connsiteY3" fmla="*/ 189188 h 398532"/>
                                <a:gd name="connsiteX4" fmla="*/ 164143 w 444387"/>
                                <a:gd name="connsiteY4" fmla="*/ 0 h 398532"/>
                                <a:gd name="connsiteX0" fmla="*/ 164143 w 545093"/>
                                <a:gd name="connsiteY0" fmla="*/ 0 h 398532"/>
                                <a:gd name="connsiteX1" fmla="*/ 545093 w 545093"/>
                                <a:gd name="connsiteY1" fmla="*/ 149395 h 398532"/>
                                <a:gd name="connsiteX2" fmla="*/ 444387 w 545093"/>
                                <a:gd name="connsiteY2" fmla="*/ 398532 h 398532"/>
                                <a:gd name="connsiteX3" fmla="*/ 0 w 545093"/>
                                <a:gd name="connsiteY3" fmla="*/ 189188 h 398532"/>
                                <a:gd name="connsiteX4" fmla="*/ 164143 w 545093"/>
                                <a:gd name="connsiteY4" fmla="*/ 0 h 398532"/>
                                <a:gd name="connsiteX0" fmla="*/ 164143 w 581985"/>
                                <a:gd name="connsiteY0" fmla="*/ 0 h 398532"/>
                                <a:gd name="connsiteX1" fmla="*/ 581985 w 581985"/>
                                <a:gd name="connsiteY1" fmla="*/ 75607 h 398532"/>
                                <a:gd name="connsiteX2" fmla="*/ 444387 w 581985"/>
                                <a:gd name="connsiteY2" fmla="*/ 398532 h 398532"/>
                                <a:gd name="connsiteX3" fmla="*/ 0 w 581985"/>
                                <a:gd name="connsiteY3" fmla="*/ 189188 h 398532"/>
                                <a:gd name="connsiteX4" fmla="*/ 164143 w 581985"/>
                                <a:gd name="connsiteY4" fmla="*/ 0 h 398532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</a:cxnLst>
                              <a:rect l="l" t="t" r="r" b="b"/>
                              <a:pathLst>
                                <a:path w="581985" h="398532">
                                  <a:moveTo>
                                    <a:pt x="164143" y="0"/>
                                  </a:moveTo>
                                  <a:lnTo>
                                    <a:pt x="581985" y="75607"/>
                                  </a:lnTo>
                                  <a:lnTo>
                                    <a:pt x="444387" y="398532"/>
                                  </a:lnTo>
                                  <a:lnTo>
                                    <a:pt x="0" y="189188"/>
                                  </a:lnTo>
                                  <a:lnTo>
                                    <a:pt x="164143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318725F4" w14:textId="77777777" w:rsidR="00337F02" w:rsidRPr="00693CEA" w:rsidRDefault="00337F02" w:rsidP="00337F02">
                                <w:pPr>
                                  <w:jc w:val="center"/>
                                  <w:rPr>
                                    <w:b/>
                                    <w:bCs/>
                                    <w:color w:val="00B0F0"/>
                                  </w:rPr>
                                </w:pPr>
                                <w:r w:rsidRPr="00693CEA">
                                  <w:rPr>
                                    <w:b/>
                                    <w:bCs/>
                                    <w:color w:val="00B0F0"/>
                                  </w:rPr>
                                  <w:t>5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50" name="Graphic 55" descr="Arrow: Clockwise curve"/>
                        <wps:cNvSpPr/>
                        <wps:spPr>
                          <a:xfrm rot="9600000">
                            <a:off x="1295400" y="419100"/>
                            <a:ext cx="326220" cy="714375"/>
                          </a:xfrm>
                          <a:custGeom>
                            <a:avLst/>
                            <a:gdLst>
                              <a:gd name="connsiteX0" fmla="*/ 559594 w 561975"/>
                              <a:gd name="connsiteY0" fmla="*/ 712020 h 714375"/>
                              <a:gd name="connsiteX1" fmla="*/ 330994 w 561975"/>
                              <a:gd name="connsiteY1" fmla="*/ 235770 h 714375"/>
                              <a:gd name="connsiteX2" fmla="*/ 464344 w 561975"/>
                              <a:gd name="connsiteY2" fmla="*/ 235770 h 714375"/>
                              <a:gd name="connsiteX3" fmla="*/ 235744 w 561975"/>
                              <a:gd name="connsiteY3" fmla="*/ 7170 h 714375"/>
                              <a:gd name="connsiteX4" fmla="*/ 7144 w 561975"/>
                              <a:gd name="connsiteY4" fmla="*/ 235770 h 714375"/>
                              <a:gd name="connsiteX5" fmla="*/ 130969 w 561975"/>
                              <a:gd name="connsiteY5" fmla="*/ 235770 h 714375"/>
                              <a:gd name="connsiteX6" fmla="*/ 559594 w 561975"/>
                              <a:gd name="connsiteY6" fmla="*/ 712020 h 714375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</a:cxnLst>
                            <a:rect l="l" t="t" r="r" b="b"/>
                            <a:pathLst>
                              <a:path w="561975" h="714375">
                                <a:moveTo>
                                  <a:pt x="559594" y="712020"/>
                                </a:moveTo>
                                <a:cubicBezTo>
                                  <a:pt x="559594" y="712020"/>
                                  <a:pt x="330994" y="640583"/>
                                  <a:pt x="330994" y="235770"/>
                                </a:cubicBezTo>
                                <a:lnTo>
                                  <a:pt x="464344" y="235770"/>
                                </a:lnTo>
                                <a:lnTo>
                                  <a:pt x="235744" y="7170"/>
                                </a:lnTo>
                                <a:cubicBezTo>
                                  <a:pt x="235744" y="4312"/>
                                  <a:pt x="7144" y="235770"/>
                                  <a:pt x="7144" y="235770"/>
                                </a:cubicBezTo>
                                <a:lnTo>
                                  <a:pt x="130969" y="235770"/>
                                </a:lnTo>
                                <a:cubicBezTo>
                                  <a:pt x="130969" y="236722"/>
                                  <a:pt x="166211" y="622485"/>
                                  <a:pt x="559594" y="71202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00B050"/>
                          </a:solidFill>
                          <a:ln w="9525" cap="flat">
                            <a:noFill/>
                            <a:prstDash val="solid"/>
                            <a:miter/>
                          </a:ln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" name="Graphic 55" descr="Arrow: Clockwise curve"/>
                        <wps:cNvSpPr/>
                        <wps:spPr>
                          <a:xfrm rot="9600000">
                            <a:off x="2514600" y="2616200"/>
                            <a:ext cx="326220" cy="714375"/>
                          </a:xfrm>
                          <a:custGeom>
                            <a:avLst/>
                            <a:gdLst>
                              <a:gd name="connsiteX0" fmla="*/ 559594 w 561975"/>
                              <a:gd name="connsiteY0" fmla="*/ 712020 h 714375"/>
                              <a:gd name="connsiteX1" fmla="*/ 330994 w 561975"/>
                              <a:gd name="connsiteY1" fmla="*/ 235770 h 714375"/>
                              <a:gd name="connsiteX2" fmla="*/ 464344 w 561975"/>
                              <a:gd name="connsiteY2" fmla="*/ 235770 h 714375"/>
                              <a:gd name="connsiteX3" fmla="*/ 235744 w 561975"/>
                              <a:gd name="connsiteY3" fmla="*/ 7170 h 714375"/>
                              <a:gd name="connsiteX4" fmla="*/ 7144 w 561975"/>
                              <a:gd name="connsiteY4" fmla="*/ 235770 h 714375"/>
                              <a:gd name="connsiteX5" fmla="*/ 130969 w 561975"/>
                              <a:gd name="connsiteY5" fmla="*/ 235770 h 714375"/>
                              <a:gd name="connsiteX6" fmla="*/ 559594 w 561975"/>
                              <a:gd name="connsiteY6" fmla="*/ 712020 h 714375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</a:cxnLst>
                            <a:rect l="l" t="t" r="r" b="b"/>
                            <a:pathLst>
                              <a:path w="561975" h="714375">
                                <a:moveTo>
                                  <a:pt x="559594" y="712020"/>
                                </a:moveTo>
                                <a:cubicBezTo>
                                  <a:pt x="559594" y="712020"/>
                                  <a:pt x="330994" y="640583"/>
                                  <a:pt x="330994" y="235770"/>
                                </a:cubicBezTo>
                                <a:lnTo>
                                  <a:pt x="464344" y="235770"/>
                                </a:lnTo>
                                <a:lnTo>
                                  <a:pt x="235744" y="7170"/>
                                </a:lnTo>
                                <a:cubicBezTo>
                                  <a:pt x="235744" y="4312"/>
                                  <a:pt x="7144" y="235770"/>
                                  <a:pt x="7144" y="235770"/>
                                </a:cubicBezTo>
                                <a:lnTo>
                                  <a:pt x="130969" y="235770"/>
                                </a:lnTo>
                                <a:cubicBezTo>
                                  <a:pt x="130969" y="236722"/>
                                  <a:pt x="166211" y="622485"/>
                                  <a:pt x="559594" y="71202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7030A0"/>
                          </a:solidFill>
                          <a:ln w="9525" cap="flat">
                            <a:noFill/>
                            <a:prstDash val="solid"/>
                            <a:miter/>
                          </a:ln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" name="Graphic 55" descr="Arrow: Clockwise curve"/>
                        <wps:cNvSpPr/>
                        <wps:spPr>
                          <a:xfrm rot="9600000">
                            <a:off x="3175000" y="3702050"/>
                            <a:ext cx="326220" cy="714375"/>
                          </a:xfrm>
                          <a:custGeom>
                            <a:avLst/>
                            <a:gdLst>
                              <a:gd name="connsiteX0" fmla="*/ 559594 w 561975"/>
                              <a:gd name="connsiteY0" fmla="*/ 712020 h 714375"/>
                              <a:gd name="connsiteX1" fmla="*/ 330994 w 561975"/>
                              <a:gd name="connsiteY1" fmla="*/ 235770 h 714375"/>
                              <a:gd name="connsiteX2" fmla="*/ 464344 w 561975"/>
                              <a:gd name="connsiteY2" fmla="*/ 235770 h 714375"/>
                              <a:gd name="connsiteX3" fmla="*/ 235744 w 561975"/>
                              <a:gd name="connsiteY3" fmla="*/ 7170 h 714375"/>
                              <a:gd name="connsiteX4" fmla="*/ 7144 w 561975"/>
                              <a:gd name="connsiteY4" fmla="*/ 235770 h 714375"/>
                              <a:gd name="connsiteX5" fmla="*/ 130969 w 561975"/>
                              <a:gd name="connsiteY5" fmla="*/ 235770 h 714375"/>
                              <a:gd name="connsiteX6" fmla="*/ 559594 w 561975"/>
                              <a:gd name="connsiteY6" fmla="*/ 712020 h 714375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</a:cxnLst>
                            <a:rect l="l" t="t" r="r" b="b"/>
                            <a:pathLst>
                              <a:path w="561975" h="714375">
                                <a:moveTo>
                                  <a:pt x="559594" y="712020"/>
                                </a:moveTo>
                                <a:cubicBezTo>
                                  <a:pt x="559594" y="712020"/>
                                  <a:pt x="330994" y="640583"/>
                                  <a:pt x="330994" y="235770"/>
                                </a:cubicBezTo>
                                <a:lnTo>
                                  <a:pt x="464344" y="235770"/>
                                </a:lnTo>
                                <a:lnTo>
                                  <a:pt x="235744" y="7170"/>
                                </a:lnTo>
                                <a:cubicBezTo>
                                  <a:pt x="235744" y="4312"/>
                                  <a:pt x="7144" y="235770"/>
                                  <a:pt x="7144" y="235770"/>
                                </a:cubicBezTo>
                                <a:lnTo>
                                  <a:pt x="130969" y="235770"/>
                                </a:lnTo>
                                <a:cubicBezTo>
                                  <a:pt x="130969" y="236722"/>
                                  <a:pt x="166211" y="622485"/>
                                  <a:pt x="559594" y="71202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00B0F0"/>
                          </a:solidFill>
                          <a:ln w="9525" cap="flat">
                            <a:noFill/>
                            <a:prstDash val="solid"/>
                            <a:miter/>
                          </a:ln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" name="Graphic 55" descr="Arrow: Clockwise curve"/>
                        <wps:cNvSpPr/>
                        <wps:spPr>
                          <a:xfrm rot="9600000">
                            <a:off x="1968500" y="1530350"/>
                            <a:ext cx="326220" cy="714375"/>
                          </a:xfrm>
                          <a:custGeom>
                            <a:avLst/>
                            <a:gdLst>
                              <a:gd name="connsiteX0" fmla="*/ 559594 w 561975"/>
                              <a:gd name="connsiteY0" fmla="*/ 712020 h 714375"/>
                              <a:gd name="connsiteX1" fmla="*/ 330994 w 561975"/>
                              <a:gd name="connsiteY1" fmla="*/ 235770 h 714375"/>
                              <a:gd name="connsiteX2" fmla="*/ 464344 w 561975"/>
                              <a:gd name="connsiteY2" fmla="*/ 235770 h 714375"/>
                              <a:gd name="connsiteX3" fmla="*/ 235744 w 561975"/>
                              <a:gd name="connsiteY3" fmla="*/ 7170 h 714375"/>
                              <a:gd name="connsiteX4" fmla="*/ 7144 w 561975"/>
                              <a:gd name="connsiteY4" fmla="*/ 235770 h 714375"/>
                              <a:gd name="connsiteX5" fmla="*/ 130969 w 561975"/>
                              <a:gd name="connsiteY5" fmla="*/ 235770 h 714375"/>
                              <a:gd name="connsiteX6" fmla="*/ 559594 w 561975"/>
                              <a:gd name="connsiteY6" fmla="*/ 712020 h 714375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</a:cxnLst>
                            <a:rect l="l" t="t" r="r" b="b"/>
                            <a:pathLst>
                              <a:path w="561975" h="714375">
                                <a:moveTo>
                                  <a:pt x="559594" y="712020"/>
                                </a:moveTo>
                                <a:cubicBezTo>
                                  <a:pt x="559594" y="712020"/>
                                  <a:pt x="330994" y="640583"/>
                                  <a:pt x="330994" y="235770"/>
                                </a:cubicBezTo>
                                <a:lnTo>
                                  <a:pt x="464344" y="235770"/>
                                </a:lnTo>
                                <a:lnTo>
                                  <a:pt x="235744" y="7170"/>
                                </a:lnTo>
                                <a:cubicBezTo>
                                  <a:pt x="235744" y="4312"/>
                                  <a:pt x="7144" y="235770"/>
                                  <a:pt x="7144" y="235770"/>
                                </a:cubicBezTo>
                                <a:lnTo>
                                  <a:pt x="130969" y="235770"/>
                                </a:lnTo>
                                <a:cubicBezTo>
                                  <a:pt x="130969" y="236722"/>
                                  <a:pt x="166211" y="622485"/>
                                  <a:pt x="559594" y="71202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F0000"/>
                          </a:solidFill>
                          <a:ln w="9525" cap="flat">
                            <a:noFill/>
                            <a:prstDash val="solid"/>
                            <a:miter/>
                          </a:ln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9FC5DDC" id="Group 35" o:spid="_x0000_s1028" style="position:absolute;margin-left:45pt;margin-top:19.9pt;width:394pt;height:384pt;z-index:251653120;mso-position-horizontal-relative:text;mso-position-vertical-relative:text;mso-height-relative:margin" coordsize="50038,487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">
                <v:group id="Group 18" o:spid="_x0000_s1029" style="position:absolute;width:25019;height:4889" coordsize="25019,48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">
                  <v:shape id="Flowchart: Preparation 2" o:spid="_x0000_s1030" style="position:absolute;width:25019;height:4889;visibility:visible;mso-wrap-style:square;v-text-anchor:middle" coordsize="10000,10000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" adj="-11796480,,5400" path="m,5000l849,,8000,r2000,5000l8000,10000r-6000,l,5000xe" fillcolor="#ffc000" stroked="f" strokeweight="2pt">
                    <v:stroke joinstyle="miter"/>
                    <v:formulas/>
                    <v:path arrowok="t" o:connecttype="custom" o:connectlocs="0,244475;212411,0;2001520,0;2501900,244475;2001520,488950;500380,488950;0,244475" o:connectangles="0,0,0,0,0,0,0" textboxrect="0,0,10000,10000"/>
                    <v:textbox>
                      <w:txbxContent>
                        <w:p w14:paraId="2769E255" w14:textId="77777777" w:rsidR="00337F02" w:rsidRPr="00693CEA" w:rsidRDefault="00337F02" w:rsidP="00337F02">
                          <w:pPr>
                            <w:jc w:val="center"/>
                            <w:rPr>
                              <w:b/>
                              <w:bCs/>
                            </w:rPr>
                          </w:pPr>
                          <w:r w:rsidRPr="00693CEA">
                            <w:rPr>
                              <w:b/>
                              <w:bCs/>
                            </w:rPr>
                            <w:t>Requirement Analysis</w:t>
                          </w:r>
                        </w:p>
                      </w:txbxContent>
                    </v:textbox>
                  </v:shape>
                  <v:shape id="Rectangle 5" o:spid="_x0000_s1031" style="position:absolute;left:657;top:438;width:5823;height:3987;visibility:visible;mso-wrap-style:square;v-text-anchor:middle" coordsize="581985,398532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" adj="-11796480,,5400" path="m164143,l581985,75607,444387,398532,,189188,164143,xe" fillcolor="white [3212]" stroked="f" strokeweight="2pt">
                    <v:stroke joinstyle="miter"/>
                    <v:formulas/>
                    <v:path arrowok="t" o:connecttype="custom" o:connectlocs="164255,0;582382,75654;444690,398780;0,189306;164255,0" o:connectangles="0,0,0,0,0" textboxrect="0,0,581985,398532"/>
                    <v:textbox>
                      <w:txbxContent>
                        <w:p w14:paraId="7A3325D8" w14:textId="77777777" w:rsidR="00337F02" w:rsidRPr="00693CEA" w:rsidRDefault="00337F02" w:rsidP="00337F02">
                          <w:pPr>
                            <w:jc w:val="center"/>
                            <w:rPr>
                              <w:b/>
                              <w:bCs/>
                              <w:color w:val="FFC000"/>
                            </w:rPr>
                          </w:pPr>
                          <w:r w:rsidRPr="00693CEA">
                            <w:rPr>
                              <w:b/>
                              <w:bCs/>
                              <w:color w:val="FFC000"/>
                            </w:rPr>
                            <w:t>1</w:t>
                          </w:r>
                        </w:p>
                      </w:txbxContent>
                    </v:textbox>
                  </v:shape>
                </v:group>
                <v:group id="Group 17" o:spid="_x0000_s1032" style="position:absolute;left:6350;top:11176;width:25019;height:4889" coordsize="25019,48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">
                  <v:shape id="Flowchart: Preparation 2" o:spid="_x0000_s1033" style="position:absolute;width:25019;height:4889;visibility:visible;mso-wrap-style:square;v-text-anchor:middle" coordsize="10000,10000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" adj="-11796480,,5400" path="m,5000l849,,8000,r2000,5000l8000,10000r-6000,l,5000xe" fillcolor="#00b050" stroked="f" strokeweight="2pt">
                    <v:stroke joinstyle="miter"/>
                    <v:formulas/>
                    <v:path arrowok="t" o:connecttype="custom" o:connectlocs="0,244475;212411,0;2001520,0;2501900,244475;2001520,488950;500380,488950;0,244475" o:connectangles="0,0,0,0,0,0,0" textboxrect="0,0,10000,10000"/>
                    <v:textbox>
                      <w:txbxContent>
                        <w:p w14:paraId="0282741A" w14:textId="77777777" w:rsidR="00337F02" w:rsidRPr="00693CEA" w:rsidRDefault="00337F02" w:rsidP="00337F02">
                          <w:pPr>
                            <w:jc w:val="center"/>
                            <w:rPr>
                              <w:b/>
                              <w:bCs/>
                            </w:rPr>
                          </w:pPr>
                          <w:r w:rsidRPr="00693CEA">
                            <w:rPr>
                              <w:b/>
                              <w:bCs/>
                            </w:rPr>
                            <w:t>Design</w:t>
                          </w:r>
                        </w:p>
                      </w:txbxContent>
                    </v:textbox>
                  </v:shape>
                  <v:shape id="Rectangle 5" o:spid="_x0000_s1034" style="position:absolute;left:602;top:492;width:5824;height:3988;visibility:visible;mso-wrap-style:square;v-text-anchor:middle" coordsize="581985,398532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" adj="-11796480,,5400" path="m164143,l581985,75607,444387,398532,,189188,164143,xe" fillcolor="white [3212]" stroked="f" strokeweight="2pt">
                    <v:stroke joinstyle="miter"/>
                    <v:formulas/>
                    <v:path arrowok="t" o:connecttype="custom" o:connectlocs="164255,0;582382,75654;444690,398780;0,189306;164255,0" o:connectangles="0,0,0,0,0" textboxrect="0,0,581985,398532"/>
                    <v:textbox>
                      <w:txbxContent>
                        <w:p w14:paraId="3B8213C7" w14:textId="77777777" w:rsidR="00337F02" w:rsidRPr="00693CEA" w:rsidRDefault="00337F02" w:rsidP="00337F02">
                          <w:pPr>
                            <w:jc w:val="center"/>
                            <w:rPr>
                              <w:b/>
                              <w:bCs/>
                              <w:color w:val="00B050"/>
                            </w:rPr>
                          </w:pPr>
                          <w:r w:rsidRPr="00693CEA">
                            <w:rPr>
                              <w:b/>
                              <w:bCs/>
                              <w:color w:val="00B050"/>
                            </w:rPr>
                            <w:t>2</w:t>
                          </w:r>
                        </w:p>
                      </w:txbxContent>
                    </v:textbox>
                  </v:shape>
                </v:group>
                <v:group id="Group 23" o:spid="_x0000_s1035" style="position:absolute;left:12192;top:22098;width:25019;height:4889" coordorigin=",127" coordsize="25019,48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">
                  <v:shape id="Flowchart: Preparation 2" o:spid="_x0000_s1036" style="position:absolute;top:127;width:25019;height:4889;visibility:visible;mso-wrap-style:square;v-text-anchor:middle" coordsize="10000,10000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" adj="-11796480,,5400" path="m,5000l849,,8000,r2000,5000l8000,10000r-6000,l,5000xe" fillcolor="red" stroked="f" strokeweight="2pt">
                    <v:stroke joinstyle="miter"/>
                    <v:formulas/>
                    <v:path arrowok="t" o:connecttype="custom" o:connectlocs="0,244475;212411,0;2001520,0;2501900,244475;2001520,488950;500380,488950;0,244475" o:connectangles="0,0,0,0,0,0,0" textboxrect="0,0,10000,10000"/>
                    <v:textbox>
                      <w:txbxContent>
                        <w:p w14:paraId="3EB24078" w14:textId="77777777" w:rsidR="00337F02" w:rsidRPr="00693CEA" w:rsidRDefault="00337F02" w:rsidP="00337F02">
                          <w:pPr>
                            <w:jc w:val="center"/>
                            <w:rPr>
                              <w:b/>
                              <w:bCs/>
                            </w:rPr>
                          </w:pPr>
                          <w:r w:rsidRPr="00693CEA">
                            <w:rPr>
                              <w:b/>
                              <w:bCs/>
                            </w:rPr>
                            <w:t>Development</w:t>
                          </w:r>
                        </w:p>
                      </w:txbxContent>
                    </v:textbox>
                  </v:shape>
                  <v:shape id="Rectangle 5" o:spid="_x0000_s1037" style="position:absolute;left:602;top:492;width:5824;height:3988;visibility:visible;mso-wrap-style:square;v-text-anchor:middle" coordsize="581985,398532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" adj="-11796480,,5400" path="m164143,l581985,75607,444387,398532,,189188,164143,xe" fillcolor="white [3212]" stroked="f" strokeweight="2pt">
                    <v:stroke joinstyle="miter"/>
                    <v:formulas/>
                    <v:path arrowok="t" o:connecttype="custom" o:connectlocs="164255,0;582382,75654;444690,398780;0,189306;164255,0" o:connectangles="0,0,0,0,0" textboxrect="0,0,581985,398532"/>
                    <v:textbox>
                      <w:txbxContent>
                        <w:p w14:paraId="1D81C539" w14:textId="77777777" w:rsidR="00337F02" w:rsidRPr="00693CEA" w:rsidRDefault="00337F02" w:rsidP="00337F02">
                          <w:pPr>
                            <w:jc w:val="center"/>
                            <w:rPr>
                              <w:b/>
                              <w:bCs/>
                              <w:color w:val="FF0000"/>
                            </w:rPr>
                          </w:pPr>
                          <w:r w:rsidRPr="00693CEA">
                            <w:rPr>
                              <w:b/>
                              <w:bCs/>
                              <w:color w:val="FF0000"/>
                            </w:rPr>
                            <w:t>3</w:t>
                          </w:r>
                        </w:p>
                      </w:txbxContent>
                    </v:textbox>
                  </v:shape>
                </v:group>
                <v:group id="Group 26" o:spid="_x0000_s1038" style="position:absolute;left:18034;top:32956;width:25019;height:4890" coordorigin=",190" coordsize="25019,48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">
                  <v:shape id="Flowchart: Preparation 2" o:spid="_x0000_s1039" style="position:absolute;top:190;width:25019;height:4890;visibility:visible;mso-wrap-style:square;v-text-anchor:middle" coordsize="10000,10000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" adj="-11796480,,5400" path="m,5000l849,,8000,r2000,5000l8000,10000r-6000,l,5000xe" fillcolor="#7030a0" stroked="f" strokeweight="2pt">
                    <v:stroke joinstyle="miter"/>
                    <v:formulas/>
                    <v:path arrowok="t" o:connecttype="custom" o:connectlocs="0,244475;212411,0;2001520,0;2501900,244475;2001520,488950;500380,488950;0,244475" o:connectangles="0,0,0,0,0,0,0" textboxrect="0,0,10000,10000"/>
                    <v:textbox>
                      <w:txbxContent>
                        <w:p w14:paraId="0CA79782" w14:textId="77777777" w:rsidR="00337F02" w:rsidRPr="00693CEA" w:rsidRDefault="00337F02" w:rsidP="00337F02">
                          <w:pPr>
                            <w:jc w:val="center"/>
                            <w:rPr>
                              <w:b/>
                              <w:bCs/>
                            </w:rPr>
                          </w:pPr>
                          <w:r w:rsidRPr="00693CEA">
                            <w:rPr>
                              <w:b/>
                              <w:bCs/>
                            </w:rPr>
                            <w:t>Testing</w:t>
                          </w:r>
                        </w:p>
                      </w:txbxContent>
                    </v:textbox>
                  </v:shape>
                  <v:shape id="Rectangle 5" o:spid="_x0000_s1040" style="position:absolute;left:602;top:492;width:5824;height:3988;visibility:visible;mso-wrap-style:square;v-text-anchor:middle" coordsize="581985,398532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" adj="-11796480,,5400" path="m164143,l581985,75607,444387,398532,,189188,164143,xe" fillcolor="white [3212]" stroked="f" strokeweight="2pt">
                    <v:stroke joinstyle="miter"/>
                    <v:formulas/>
                    <v:path arrowok="t" o:connecttype="custom" o:connectlocs="164255,0;582382,75654;444690,398780;0,189306;164255,0" o:connectangles="0,0,0,0,0" textboxrect="0,0,581985,398532"/>
                    <v:textbox>
                      <w:txbxContent>
                        <w:p w14:paraId="123B335B" w14:textId="77777777" w:rsidR="00337F02" w:rsidRPr="00693CEA" w:rsidRDefault="00337F02" w:rsidP="00337F02">
                          <w:pPr>
                            <w:jc w:val="center"/>
                            <w:rPr>
                              <w:b/>
                              <w:bCs/>
                              <w:color w:val="7030A0"/>
                            </w:rPr>
                          </w:pPr>
                          <w:r w:rsidRPr="00693CEA">
                            <w:rPr>
                              <w:b/>
                              <w:bCs/>
                              <w:color w:val="7030A0"/>
                            </w:rPr>
                            <w:t>4</w:t>
                          </w:r>
                        </w:p>
                      </w:txbxContent>
                    </v:textbox>
                  </v:shape>
                </v:group>
                <v:group id="Group 29" o:spid="_x0000_s1041" style="position:absolute;left:25019;top:43878;width:25019;height:4890" coordorigin=",190" coordsize="25019,48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">
                  <v:shape id="Flowchart: Preparation 2" o:spid="_x0000_s1042" style="position:absolute;top:190;width:25019;height:4890;visibility:visible;mso-wrap-style:square;v-text-anchor:middle" coordsize="10000,10000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" adj="-11796480,,5400" path="m,5000l849,,8000,r2000,5000l8000,10000r-6000,l,5000xe" fillcolor="#00b0f0" stroked="f" strokeweight="2pt">
                    <v:stroke joinstyle="miter"/>
                    <v:formulas/>
                    <v:path arrowok="t" o:connecttype="custom" o:connectlocs="0,244475;212411,0;2001520,0;2501900,244475;2001520,488950;500380,488950;0,244475" o:connectangles="0,0,0,0,0,0,0" textboxrect="0,0,10000,10000"/>
                    <v:textbox>
                      <w:txbxContent>
                        <w:p w14:paraId="6F679921" w14:textId="77777777" w:rsidR="00337F02" w:rsidRPr="00693CEA" w:rsidRDefault="00337F02" w:rsidP="00337F02">
                          <w:pPr>
                            <w:jc w:val="center"/>
                            <w:rPr>
                              <w:b/>
                              <w:bCs/>
                            </w:rPr>
                          </w:pPr>
                          <w:r w:rsidRPr="00693CEA">
                            <w:rPr>
                              <w:b/>
                              <w:bCs/>
                            </w:rPr>
                            <w:t>Maintenance</w:t>
                          </w:r>
                        </w:p>
                      </w:txbxContent>
                    </v:textbox>
                  </v:shape>
                  <v:shape id="Rectangle 5" o:spid="_x0000_s1043" style="position:absolute;left:657;top:547;width:5823;height:3988;visibility:visible;mso-wrap-style:square;v-text-anchor:middle" coordsize="581985,398532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" adj="-11796480,,5400" path="m164143,l581985,75607,444387,398532,,189188,164143,xe" fillcolor="white [3212]" stroked="f" strokeweight="2pt">
                    <v:stroke joinstyle="miter"/>
                    <v:formulas/>
                    <v:path arrowok="t" o:connecttype="custom" o:connectlocs="164255,0;582382,75654;444690,398780;0,189306;164255,0" o:connectangles="0,0,0,0,0" textboxrect="0,0,581985,398532"/>
                    <v:textbox>
                      <w:txbxContent>
                        <w:p w14:paraId="318725F4" w14:textId="77777777" w:rsidR="00337F02" w:rsidRPr="00693CEA" w:rsidRDefault="00337F02" w:rsidP="00337F02">
                          <w:pPr>
                            <w:jc w:val="center"/>
                            <w:rPr>
                              <w:b/>
                              <w:bCs/>
                              <w:color w:val="00B0F0"/>
                            </w:rPr>
                          </w:pPr>
                          <w:r w:rsidRPr="00693CEA">
                            <w:rPr>
                              <w:b/>
                              <w:bCs/>
                              <w:color w:val="00B0F0"/>
                            </w:rPr>
                            <w:t>5</w:t>
                          </w:r>
                        </w:p>
                      </w:txbxContent>
                    </v:textbox>
                  </v:shape>
                </v:group>
                <v:shape id="Graphic 55" o:spid="_x0000_s1044" alt="Arrow: Clockwise curve" style="position:absolute;left:12954;top:4191;width:3262;height:7143;rotation:160;visibility:visible;mso-wrap-style:square;v-text-anchor:middle" coordsize="561975,7143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" path="m559594,712020v,,-228600,-71437,-228600,-476250l464344,235770,235744,7170c235744,4312,7144,235770,7144,235770r123825,c130969,236722,166211,622485,559594,712020xe" fillcolor="#00b050" stroked="f">
                  <v:stroke joinstyle="miter"/>
                  <v:path arrowok="t" o:connecttype="custom" o:connectlocs="324838,712020;192138,235770;269546,235770;136847,7170;4147,235770;76026,235770;324838,712020" o:connectangles="0,0,0,0,0,0,0"/>
                </v:shape>
                <v:shape id="Graphic 55" o:spid="_x0000_s1045" alt="Arrow: Clockwise curve" style="position:absolute;left:25146;top:26162;width:3262;height:7143;rotation:160;visibility:visible;mso-wrap-style:square;v-text-anchor:middle" coordsize="561975,7143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" path="m559594,712020v,,-228600,-71437,-228600,-476250l464344,235770,235744,7170c235744,4312,7144,235770,7144,235770r123825,c130969,236722,166211,622485,559594,712020xe" fillcolor="#7030a0" stroked="f">
                  <v:stroke joinstyle="miter"/>
                  <v:path arrowok="t" o:connecttype="custom" o:connectlocs="324838,712020;192138,235770;269546,235770;136847,7170;4147,235770;76026,235770;324838,712020" o:connectangles="0,0,0,0,0,0,0"/>
                </v:shape>
                <v:shape id="Graphic 55" o:spid="_x0000_s1046" alt="Arrow: Clockwise curve" style="position:absolute;left:31750;top:37020;width:3262;height:7144;rotation:160;visibility:visible;mso-wrap-style:square;v-text-anchor:middle" coordsize="561975,7143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" path="m559594,712020v,,-228600,-71437,-228600,-476250l464344,235770,235744,7170c235744,4312,7144,235770,7144,235770r123825,c130969,236722,166211,622485,559594,712020xe" fillcolor="#00b0f0" stroked="f">
                  <v:stroke joinstyle="miter"/>
                  <v:path arrowok="t" o:connecttype="custom" o:connectlocs="324838,712020;192138,235770;269546,235770;136847,7170;4147,235770;76026,235770;324838,712020" o:connectangles="0,0,0,0,0,0,0"/>
                </v:shape>
                <v:shape id="Graphic 55" o:spid="_x0000_s1047" alt="Arrow: Clockwise curve" style="position:absolute;left:19685;top:15303;width:3262;height:7144;rotation:160;visibility:visible;mso-wrap-style:square;v-text-anchor:middle" coordsize="561975,7143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" path="m559594,712020v,,-228600,-71437,-228600,-476250l464344,235770,235744,7170c235744,4312,7144,235770,7144,235770r123825,c130969,236722,166211,622485,559594,712020xe" fillcolor="red" stroked="f">
                  <v:stroke joinstyle="miter"/>
                  <v:path arrowok="t" o:connecttype="custom" o:connectlocs="324838,712020;192138,235770;269546,235770;136847,7170;4147,235770;76026,235770;324838,712020" o:connectangles="0,0,0,0,0,0,0"/>
                </v:shape>
              </v:group>
            </w:pict>
          </mc:Fallback>
        </mc:AlternateContent>
      </w:r>
    </w:p>
    <w:p w14:paraId="6614296D" w14:textId="77777777" w:rsidR="00044E58" w:rsidRDefault="00044E58" w:rsidP="00317063">
      <w:pPr>
        <w:shd w:val="clear" w:color="auto" w:fill="FFFFFF"/>
        <w:spacing w:after="120"/>
        <w:textAlignment w:val="baseline"/>
        <w:rPr>
          <w:color w:val="333333"/>
          <w:lang w:val="es-MX" w:eastAsia="fr-FR"/>
        </w:rPr>
      </w:pPr>
    </w:p>
    <w:p w14:paraId="0BD1FDA6" w14:textId="77777777" w:rsidR="00044E58" w:rsidRPr="00044E58" w:rsidRDefault="00044E58" w:rsidP="00044E58">
      <w:pPr>
        <w:rPr>
          <w:lang w:val="es-MX" w:eastAsia="fr-FR"/>
        </w:rPr>
      </w:pPr>
    </w:p>
    <w:p w14:paraId="1F1ACD05" w14:textId="77777777" w:rsidR="00044E58" w:rsidRPr="00044E58" w:rsidRDefault="00044E58" w:rsidP="00044E58">
      <w:pPr>
        <w:rPr>
          <w:lang w:val="es-MX" w:eastAsia="fr-FR"/>
        </w:rPr>
      </w:pPr>
    </w:p>
    <w:p w14:paraId="17E67A1C" w14:textId="77777777" w:rsidR="00044E58" w:rsidRPr="00044E58" w:rsidRDefault="00044E58" w:rsidP="00044E58">
      <w:pPr>
        <w:rPr>
          <w:lang w:val="es-MX" w:eastAsia="fr-FR"/>
        </w:rPr>
      </w:pPr>
    </w:p>
    <w:p w14:paraId="64712B6C" w14:textId="77777777" w:rsidR="00044E58" w:rsidRPr="00044E58" w:rsidRDefault="00044E58" w:rsidP="00044E58">
      <w:pPr>
        <w:rPr>
          <w:lang w:val="es-MX" w:eastAsia="fr-FR"/>
        </w:rPr>
      </w:pPr>
    </w:p>
    <w:p w14:paraId="46968404" w14:textId="77777777" w:rsidR="00044E58" w:rsidRPr="00044E58" w:rsidRDefault="00044E58" w:rsidP="00044E58">
      <w:pPr>
        <w:rPr>
          <w:lang w:val="es-MX" w:eastAsia="fr-FR"/>
        </w:rPr>
      </w:pPr>
    </w:p>
    <w:p w14:paraId="778024F7" w14:textId="77777777" w:rsidR="00044E58" w:rsidRPr="00044E58" w:rsidRDefault="00044E58" w:rsidP="00044E58">
      <w:pPr>
        <w:rPr>
          <w:lang w:val="es-MX" w:eastAsia="fr-FR"/>
        </w:rPr>
      </w:pPr>
    </w:p>
    <w:p w14:paraId="309C98FD" w14:textId="77777777" w:rsidR="00044E58" w:rsidRPr="00044E58" w:rsidRDefault="00044E58" w:rsidP="00044E58">
      <w:pPr>
        <w:rPr>
          <w:lang w:val="es-MX" w:eastAsia="fr-FR"/>
        </w:rPr>
      </w:pPr>
    </w:p>
    <w:p w14:paraId="34646A2C" w14:textId="77777777" w:rsidR="00044E58" w:rsidRPr="00044E58" w:rsidRDefault="00044E58" w:rsidP="00044E58">
      <w:pPr>
        <w:rPr>
          <w:lang w:val="es-MX" w:eastAsia="fr-FR"/>
        </w:rPr>
      </w:pPr>
    </w:p>
    <w:p w14:paraId="2FB42779" w14:textId="77777777" w:rsidR="00044E58" w:rsidRPr="00044E58" w:rsidRDefault="00044E58" w:rsidP="00044E58">
      <w:pPr>
        <w:rPr>
          <w:lang w:val="es-MX" w:eastAsia="fr-FR"/>
        </w:rPr>
      </w:pPr>
    </w:p>
    <w:p w14:paraId="1D426DE7" w14:textId="77777777" w:rsidR="00044E58" w:rsidRPr="00044E58" w:rsidRDefault="00044E58" w:rsidP="00044E58">
      <w:pPr>
        <w:rPr>
          <w:lang w:val="es-MX" w:eastAsia="fr-FR"/>
        </w:rPr>
      </w:pPr>
    </w:p>
    <w:p w14:paraId="5C59C3AB" w14:textId="77777777" w:rsidR="00044E58" w:rsidRPr="00044E58" w:rsidRDefault="00044E58" w:rsidP="00044E58">
      <w:pPr>
        <w:rPr>
          <w:lang w:val="es-MX" w:eastAsia="fr-FR"/>
        </w:rPr>
      </w:pPr>
    </w:p>
    <w:p w14:paraId="71E0870E" w14:textId="77777777" w:rsidR="00044E58" w:rsidRPr="00044E58" w:rsidRDefault="00044E58" w:rsidP="00044E58">
      <w:pPr>
        <w:rPr>
          <w:lang w:val="es-MX" w:eastAsia="fr-FR"/>
        </w:rPr>
      </w:pPr>
    </w:p>
    <w:p w14:paraId="113993E9" w14:textId="77777777" w:rsidR="00044E58" w:rsidRPr="00044E58" w:rsidRDefault="00044E58" w:rsidP="00044E58">
      <w:pPr>
        <w:rPr>
          <w:lang w:val="es-MX" w:eastAsia="fr-FR"/>
        </w:rPr>
      </w:pPr>
    </w:p>
    <w:p w14:paraId="4475C670" w14:textId="77777777" w:rsidR="00044E58" w:rsidRPr="00044E58" w:rsidRDefault="00044E58" w:rsidP="00044E58">
      <w:pPr>
        <w:rPr>
          <w:lang w:val="es-MX" w:eastAsia="fr-FR"/>
        </w:rPr>
      </w:pPr>
    </w:p>
    <w:p w14:paraId="498BB1B9" w14:textId="77777777" w:rsidR="00044E58" w:rsidRPr="00044E58" w:rsidRDefault="00044E58" w:rsidP="00044E58">
      <w:pPr>
        <w:rPr>
          <w:lang w:val="es-MX" w:eastAsia="fr-FR"/>
        </w:rPr>
      </w:pPr>
    </w:p>
    <w:p w14:paraId="6D2A0757" w14:textId="77777777" w:rsidR="00044E58" w:rsidRPr="00044E58" w:rsidRDefault="00044E58" w:rsidP="00044E58">
      <w:pPr>
        <w:rPr>
          <w:lang w:val="es-MX" w:eastAsia="fr-FR"/>
        </w:rPr>
      </w:pPr>
    </w:p>
    <w:p w14:paraId="45896D4F" w14:textId="77777777" w:rsidR="00044E58" w:rsidRPr="00044E58" w:rsidRDefault="00044E58" w:rsidP="00044E58">
      <w:pPr>
        <w:rPr>
          <w:lang w:val="es-MX" w:eastAsia="fr-FR"/>
        </w:rPr>
      </w:pPr>
    </w:p>
    <w:p w14:paraId="0108D722" w14:textId="77777777" w:rsidR="00044E58" w:rsidRPr="00044E58" w:rsidRDefault="00044E58" w:rsidP="00044E58">
      <w:pPr>
        <w:rPr>
          <w:lang w:val="es-MX" w:eastAsia="fr-FR"/>
        </w:rPr>
      </w:pPr>
    </w:p>
    <w:p w14:paraId="51DEE24E" w14:textId="77777777" w:rsidR="00044E58" w:rsidRPr="00044E58" w:rsidRDefault="00044E58" w:rsidP="00044E58">
      <w:pPr>
        <w:rPr>
          <w:lang w:val="es-MX" w:eastAsia="fr-FR"/>
        </w:rPr>
      </w:pPr>
    </w:p>
    <w:p w14:paraId="09AC6B86" w14:textId="77777777" w:rsidR="00044E58" w:rsidRPr="00044E58" w:rsidRDefault="00044E58" w:rsidP="00044E58">
      <w:pPr>
        <w:rPr>
          <w:lang w:val="es-MX" w:eastAsia="fr-FR"/>
        </w:rPr>
      </w:pPr>
    </w:p>
    <w:p w14:paraId="0D4C6CB9" w14:textId="77777777" w:rsidR="00044E58" w:rsidRPr="00044E58" w:rsidRDefault="00044E58" w:rsidP="00044E58">
      <w:pPr>
        <w:rPr>
          <w:lang w:val="es-MX" w:eastAsia="fr-FR"/>
        </w:rPr>
      </w:pPr>
    </w:p>
    <w:p w14:paraId="695BD617" w14:textId="77777777" w:rsidR="00044E58" w:rsidRPr="00044E58" w:rsidRDefault="00044E58" w:rsidP="00044E58">
      <w:pPr>
        <w:rPr>
          <w:lang w:val="es-MX" w:eastAsia="fr-FR"/>
        </w:rPr>
      </w:pPr>
    </w:p>
    <w:p w14:paraId="0D665A90" w14:textId="77777777" w:rsidR="00044E58" w:rsidRPr="00044E58" w:rsidRDefault="00044E58" w:rsidP="00044E58">
      <w:pPr>
        <w:rPr>
          <w:lang w:val="es-MX" w:eastAsia="fr-FR"/>
        </w:rPr>
      </w:pPr>
    </w:p>
    <w:p w14:paraId="46F7FA14" w14:textId="77777777" w:rsidR="00044E58" w:rsidRPr="00044E58" w:rsidRDefault="00044E58" w:rsidP="00044E58">
      <w:pPr>
        <w:rPr>
          <w:lang w:val="es-MX" w:eastAsia="fr-FR"/>
        </w:rPr>
      </w:pPr>
    </w:p>
    <w:p w14:paraId="1B9324E4" w14:textId="77777777" w:rsidR="00044E58" w:rsidRPr="00044E58" w:rsidRDefault="00044E58" w:rsidP="00044E58">
      <w:pPr>
        <w:rPr>
          <w:lang w:val="es-MX" w:eastAsia="fr-FR"/>
        </w:rPr>
      </w:pPr>
    </w:p>
    <w:p w14:paraId="14034DF3" w14:textId="77777777" w:rsidR="00044E58" w:rsidRPr="00044E58" w:rsidRDefault="00044E58" w:rsidP="00044E58">
      <w:pPr>
        <w:rPr>
          <w:lang w:val="es-MX" w:eastAsia="fr-FR"/>
        </w:rPr>
      </w:pPr>
    </w:p>
    <w:p w14:paraId="633513F3" w14:textId="77777777" w:rsidR="00044E58" w:rsidRDefault="00044E58" w:rsidP="00044E58">
      <w:pPr>
        <w:rPr>
          <w:color w:val="333333"/>
          <w:lang w:val="es-MX" w:eastAsia="fr-FR"/>
        </w:rPr>
      </w:pPr>
    </w:p>
    <w:p w14:paraId="11F1F3D3" w14:textId="77777777" w:rsidR="00044E58" w:rsidRPr="00044E58" w:rsidRDefault="00044E58" w:rsidP="00044E58">
      <w:pPr>
        <w:rPr>
          <w:lang w:val="es-MX" w:eastAsia="fr-FR"/>
        </w:rPr>
      </w:pPr>
    </w:p>
    <w:p w14:paraId="14C740DE" w14:textId="77777777" w:rsidR="00044E58" w:rsidRPr="00044E58" w:rsidRDefault="00044E58" w:rsidP="00044E58">
      <w:pPr>
        <w:rPr>
          <w:lang w:val="es-MX" w:eastAsia="fr-FR"/>
        </w:rPr>
      </w:pPr>
    </w:p>
    <w:p w14:paraId="798DA68D" w14:textId="77777777" w:rsidR="00044E58" w:rsidRDefault="00044E58" w:rsidP="00044E58">
      <w:pPr>
        <w:rPr>
          <w:color w:val="333333"/>
          <w:lang w:val="es-MX" w:eastAsia="fr-FR"/>
        </w:rPr>
      </w:pPr>
    </w:p>
    <w:p w14:paraId="06F65753" w14:textId="77777777" w:rsidR="0087035A" w:rsidRDefault="0087035A" w:rsidP="00044E58">
      <w:pPr>
        <w:rPr>
          <w:color w:val="333333"/>
          <w:lang w:val="es-MX" w:eastAsia="fr-FR"/>
        </w:rPr>
      </w:pPr>
    </w:p>
    <w:p w14:paraId="63B30B6A" w14:textId="77777777" w:rsidR="00044E58" w:rsidRDefault="00044E58" w:rsidP="00044E58">
      <w:pPr>
        <w:rPr>
          <w:color w:val="333333"/>
          <w:lang w:val="es-MX" w:eastAsia="fr-FR"/>
        </w:rPr>
      </w:pPr>
    </w:p>
    <w:p w14:paraId="66279FDA" w14:textId="77777777" w:rsidR="00044E58" w:rsidRDefault="00044E58" w:rsidP="00044E58">
      <w:pPr>
        <w:jc w:val="right"/>
        <w:rPr>
          <w:lang w:val="es-MX" w:eastAsia="fr-FR"/>
        </w:rPr>
      </w:pPr>
    </w:p>
    <w:tbl>
      <w:tblPr>
        <w:tblStyle w:val="TableGrid2"/>
        <w:tblW w:w="10306" w:type="dxa"/>
        <w:tblInd w:w="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306"/>
      </w:tblGrid>
      <w:tr w:rsidR="0087035A" w:rsidRPr="00A92693" w14:paraId="634D0BA3" w14:textId="77777777" w:rsidTr="0073645F">
        <w:trPr>
          <w:trHeight w:val="926"/>
        </w:trPr>
        <w:tc>
          <w:tcPr>
            <w:tcW w:w="10306" w:type="dxa"/>
          </w:tcPr>
          <w:p w14:paraId="29595636" w14:textId="77777777" w:rsidR="0087035A" w:rsidRPr="00A92693" w:rsidRDefault="0087035A" w:rsidP="0073645F">
            <w:pPr>
              <w:rPr>
                <w:rFonts w:ascii="Calibri" w:hAnsi="Calibri" w:cs="Calibri"/>
                <w:sz w:val="20"/>
                <w:szCs w:val="20"/>
              </w:rPr>
            </w:pPr>
            <w:bookmarkStart w:id="26" w:name="_Hlk199184836"/>
            <w:r w:rsidRPr="00A92693">
              <w:rPr>
                <w:rFonts w:ascii="Calibri" w:hAnsi="Calibri" w:cs="Calibri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64384" behindDoc="0" locked="0" layoutInCell="1" allowOverlap="1" wp14:anchorId="054C66B1" wp14:editId="188CB4CF">
                      <wp:simplePos x="0" y="0"/>
                      <wp:positionH relativeFrom="column">
                        <wp:posOffset>-82641</wp:posOffset>
                      </wp:positionH>
                      <wp:positionV relativeFrom="paragraph">
                        <wp:posOffset>4536</wp:posOffset>
                      </wp:positionV>
                      <wp:extent cx="5969000" cy="571500"/>
                      <wp:effectExtent l="0" t="0" r="0" b="0"/>
                      <wp:wrapNone/>
                      <wp:docPr id="1142370594" name="Rectangle 2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969000" cy="571500"/>
                              </a:xfrm>
                              <a:prstGeom prst="rect">
                                <a:avLst/>
                              </a:prstGeom>
                              <a:noFill/>
                              <a:ln w="12700" cap="flat" cmpd="sng" algn="ctr">
                                <a:noFill/>
                                <a:prstDash val="solid"/>
                                <a:miter lim="800000"/>
                              </a:ln>
                              <a:effectLst/>
                            </wps:spPr>
                            <wps:txbx>
                              <w:txbxContent>
                                <w:p w14:paraId="1BBB1574" w14:textId="77777777" w:rsidR="0087035A" w:rsidRPr="008261AA" w:rsidRDefault="0087035A" w:rsidP="0087035A">
                                  <w:pPr>
                                    <w:jc w:val="center"/>
                                    <w:rPr>
                                      <w:rFonts w:ascii="Calibri" w:hAnsi="Calibri" w:cs="Calibri"/>
                                      <w:b/>
                                      <w:color w:val="000000"/>
                                      <w:sz w:val="28"/>
                                      <w:szCs w:val="28"/>
                                    </w:rPr>
                                  </w:pPr>
                                  <w:r w:rsidRPr="008261AA">
                                    <w:rPr>
                                      <w:rFonts w:ascii="Calibri" w:hAnsi="Calibri" w:cs="Calibri"/>
                                      <w:b/>
                                      <w:color w:val="000000"/>
                                      <w:sz w:val="28"/>
                                      <w:szCs w:val="28"/>
                                    </w:rPr>
                                    <w:t>REGISTRATION FORM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rect w14:anchorId="054C66B1" id="Rectangle 22" o:spid="_x0000_s1048" style="position:absolute;margin-left:-6.5pt;margin-top:.35pt;width:470pt;height:45pt;z-index:2516643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" filled="f" stroked="f" strokeweight="1pt">
                      <v:textbox>
                        <w:txbxContent>
                          <w:p w14:paraId="1BBB1574" w14:textId="77777777" w:rsidR="0087035A" w:rsidRPr="008261AA" w:rsidRDefault="0087035A" w:rsidP="0087035A">
                            <w:pPr>
                              <w:jc w:val="center"/>
                              <w:rPr>
                                <w:rFonts w:ascii="Calibri" w:hAnsi="Calibri" w:cs="Calibri"/>
                                <w:b/>
                                <w:color w:val="000000"/>
                                <w:sz w:val="28"/>
                                <w:szCs w:val="28"/>
                              </w:rPr>
                            </w:pPr>
                            <w:r w:rsidRPr="008261AA">
                              <w:rPr>
                                <w:rFonts w:ascii="Calibri" w:hAnsi="Calibri" w:cs="Calibri"/>
                                <w:b/>
                                <w:color w:val="000000"/>
                                <w:sz w:val="28"/>
                                <w:szCs w:val="28"/>
                              </w:rPr>
                              <w:t>REGISTRATION FORM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</w:tr>
      <w:tr w:rsidR="0087035A" w:rsidRPr="00A92693" w14:paraId="13497901" w14:textId="77777777" w:rsidTr="0073645F">
        <w:trPr>
          <w:trHeight w:val="1968"/>
        </w:trPr>
        <w:tc>
          <w:tcPr>
            <w:tcW w:w="10306" w:type="dxa"/>
          </w:tcPr>
          <w:p w14:paraId="1DC46AFF" w14:textId="2B9358C9" w:rsidR="0087035A" w:rsidRPr="00A92693" w:rsidRDefault="00D74155" w:rsidP="0073645F">
            <w:pPr>
              <w:jc w:val="right"/>
              <w:rPr>
                <w:rFonts w:ascii="Calibri" w:hAnsi="Calibri" w:cs="Calibri"/>
                <w:sz w:val="20"/>
                <w:szCs w:val="20"/>
              </w:rPr>
            </w:pPr>
            <w:r w:rsidRPr="00A92693">
              <w:rPr>
                <w:rFonts w:ascii="Calibri" w:hAnsi="Calibri" w:cs="Calibri"/>
                <w:noProof/>
                <w:color w:val="000000"/>
              </w:rPr>
              <w:drawing>
                <wp:anchor distT="0" distB="0" distL="114300" distR="114300" simplePos="0" relativeHeight="251659776" behindDoc="0" locked="0" layoutInCell="1" allowOverlap="1" wp14:anchorId="4EC1D822" wp14:editId="62DAE68F">
                  <wp:simplePos x="0" y="0"/>
                  <wp:positionH relativeFrom="column">
                    <wp:posOffset>1211489</wp:posOffset>
                  </wp:positionH>
                  <wp:positionV relativeFrom="paragraph">
                    <wp:posOffset>-114663</wp:posOffset>
                  </wp:positionV>
                  <wp:extent cx="3513772" cy="851824"/>
                  <wp:effectExtent l="0" t="0" r="0" b="5715"/>
                  <wp:wrapNone/>
                  <wp:docPr id="1394652383" name="Picture 6" descr="A logo for a bicycle company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5750215" name="Picture 6" descr="A logo for a bicycle company&#10;&#10;AI-generated content may b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15">
                            <a:duotone>
                              <a:prstClr val="black"/>
                              <a:srgbClr val="FFFF00">
                                <a:tint val="45000"/>
                                <a:satMod val="400000"/>
                              </a:srgbClr>
                            </a:duotone>
                            <a:alphaModFix amt="24000"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13772" cy="851824"/>
                          </a:xfrm>
                          <a:prstGeom prst="ellipse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87035A" w:rsidRPr="00A92693">
              <w:rPr>
                <w:rFonts w:ascii="Calibri" w:hAnsi="Calibri" w:cs="Calibri"/>
                <w:b/>
                <w:noProof/>
                <w:color w:val="000000"/>
              </w:rPr>
              <mc:AlternateContent>
                <mc:Choice Requires="wps">
                  <w:drawing>
                    <wp:anchor distT="0" distB="0" distL="114300" distR="114300" simplePos="0" relativeHeight="251655168" behindDoc="0" locked="0" layoutInCell="1" allowOverlap="1" wp14:anchorId="51A87B0F" wp14:editId="1C7D4748">
                      <wp:simplePos x="0" y="0"/>
                      <wp:positionH relativeFrom="column">
                        <wp:posOffset>446405</wp:posOffset>
                      </wp:positionH>
                      <wp:positionV relativeFrom="paragraph">
                        <wp:posOffset>861604</wp:posOffset>
                      </wp:positionV>
                      <wp:extent cx="5016500" cy="368300"/>
                      <wp:effectExtent l="0" t="0" r="0" b="0"/>
                      <wp:wrapNone/>
                      <wp:docPr id="606747135" name="Rectangle 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016500" cy="368300"/>
                              </a:xfrm>
                              <a:prstGeom prst="rect">
                                <a:avLst/>
                              </a:prstGeom>
                              <a:gradFill flip="none" rotWithShape="1">
                                <a:gsLst>
                                  <a:gs pos="0">
                                    <a:sysClr val="window" lastClr="FFFFFF"/>
                                  </a:gs>
                                  <a:gs pos="26000">
                                    <a:srgbClr val="4472C4">
                                      <a:lumMod val="45000"/>
                                      <a:lumOff val="55000"/>
                                    </a:srgbClr>
                                  </a:gs>
                                  <a:gs pos="97000">
                                    <a:sysClr val="window" lastClr="FFFFFF"/>
                                  </a:gs>
                                  <a:gs pos="65000">
                                    <a:srgbClr val="4472C4">
                                      <a:lumMod val="30000"/>
                                      <a:lumOff val="70000"/>
                                    </a:srgbClr>
                                  </a:gs>
                                </a:gsLst>
                                <a:lin ang="5400000" scaled="1"/>
                                <a:tileRect/>
                              </a:gradFill>
                              <a:ln w="12700" cap="flat" cmpd="sng" algn="ctr">
                                <a:noFill/>
                                <a:prstDash val="solid"/>
                                <a:miter lim="800000"/>
                              </a:ln>
                              <a:effectLst/>
                            </wps:spPr>
                            <wps:txbx>
                              <w:txbxContent>
                                <w:p w14:paraId="7332B38B" w14:textId="77777777" w:rsidR="0087035A" w:rsidRPr="008261AA" w:rsidRDefault="0087035A" w:rsidP="0087035A">
                                  <w:pPr>
                                    <w:jc w:val="center"/>
                                    <w:rPr>
                                      <w:rFonts w:ascii="Calibri" w:hAnsi="Calibri" w:cs="Calibri"/>
                                      <w:color w:val="000000"/>
                                      <w:sz w:val="28"/>
                                      <w:szCs w:val="28"/>
                                    </w:rPr>
                                  </w:pPr>
                                  <w:r w:rsidRPr="008261AA">
                                    <w:rPr>
                                      <w:rFonts w:ascii="Calibri" w:hAnsi="Calibri" w:cs="Calibri"/>
                                      <w:color w:val="000000"/>
                                      <w:sz w:val="28"/>
                                      <w:szCs w:val="28"/>
                                    </w:rPr>
                                    <w:t>Please read all instructions carefully before filling out the form.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51A87B0F" id="Rectangle 7" o:spid="_x0000_s1049" style="position:absolute;left:0;text-align:left;margin-left:35.15pt;margin-top:67.85pt;width:395pt;height:29pt;z-index:251655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" fillcolor="window" stroked="f" strokeweight="1pt">
                      <v:fill color2="window" rotate="t" colors="0 window;17039f #abc0e4;42598f #c7d5ed;63570f window" focus="100%" type="gradient"/>
                      <v:textbox>
                        <w:txbxContent>
                          <w:p w14:paraId="7332B38B" w14:textId="77777777" w:rsidR="0087035A" w:rsidRPr="008261AA" w:rsidRDefault="0087035A" w:rsidP="0087035A">
                            <w:pPr>
                              <w:jc w:val="center"/>
                              <w:rPr>
                                <w:rFonts w:ascii="Calibri" w:hAnsi="Calibri" w:cs="Calibri"/>
                                <w:color w:val="000000"/>
                                <w:sz w:val="28"/>
                                <w:szCs w:val="28"/>
                              </w:rPr>
                            </w:pPr>
                            <w:r w:rsidRPr="008261AA">
                              <w:rPr>
                                <w:rFonts w:ascii="Calibri" w:hAnsi="Calibri" w:cs="Calibri"/>
                                <w:color w:val="000000"/>
                                <w:sz w:val="28"/>
                                <w:szCs w:val="28"/>
                              </w:rPr>
                              <w:t>Please read all instructions carefully before filling out the form.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</w:tr>
      <w:tr w:rsidR="0087035A" w:rsidRPr="00A92693" w14:paraId="6EF6700F" w14:textId="77777777" w:rsidTr="0073645F">
        <w:trPr>
          <w:trHeight w:val="4506"/>
        </w:trPr>
        <w:tc>
          <w:tcPr>
            <w:tcW w:w="10306" w:type="dxa"/>
          </w:tcPr>
          <w:p w14:paraId="04B3CFF8" w14:textId="77777777" w:rsidR="0087035A" w:rsidRDefault="0087035A" w:rsidP="0073645F">
            <w:pPr>
              <w:spacing w:line="360" w:lineRule="auto"/>
              <w:rPr>
                <w:rFonts w:ascii="Calibri" w:hAnsi="Calibri" w:cs="Calibri"/>
                <w:b/>
                <w:color w:val="000000"/>
                <w:sz w:val="20"/>
                <w:szCs w:val="20"/>
              </w:rPr>
            </w:pPr>
          </w:p>
          <w:p w14:paraId="013DFDD7" w14:textId="77777777" w:rsidR="0087035A" w:rsidRPr="00A92693" w:rsidRDefault="0087035A" w:rsidP="0073645F">
            <w:pPr>
              <w:spacing w:line="360" w:lineRule="auto"/>
              <w:rPr>
                <w:rFonts w:ascii="Calibri" w:hAnsi="Calibri" w:cs="Calibri"/>
                <w:b/>
                <w:color w:val="000000"/>
                <w:sz w:val="20"/>
                <w:szCs w:val="20"/>
              </w:rPr>
            </w:pPr>
            <w:r w:rsidRPr="00A92693">
              <w:rPr>
                <w:rFonts w:ascii="Calibri" w:hAnsi="Calibri" w:cs="Calibri"/>
                <w:b/>
                <w:color w:val="000000"/>
                <w:sz w:val="20"/>
                <w:szCs w:val="20"/>
              </w:rPr>
              <w:t>PERSONAL INFORMATION</w:t>
            </w:r>
          </w:p>
          <w:p w14:paraId="423FE30B" w14:textId="77777777" w:rsidR="0087035A" w:rsidRPr="00A92693" w:rsidRDefault="0087035A" w:rsidP="0073645F">
            <w:pPr>
              <w:spacing w:line="360" w:lineRule="auto"/>
              <w:rPr>
                <w:rFonts w:ascii="Calibri" w:hAnsi="Calibri" w:cs="Calibri"/>
                <w:b/>
                <w:color w:val="000000"/>
                <w:sz w:val="20"/>
                <w:szCs w:val="20"/>
              </w:rPr>
            </w:pPr>
            <w:r w:rsidRPr="00A92693">
              <w:rPr>
                <w:rFonts w:ascii="Calibri" w:hAnsi="Calibri" w:cs="Calibri"/>
                <w:b/>
                <w:noProof/>
                <w:color w:val="000000"/>
              </w:rPr>
              <mc:AlternateContent>
                <mc:Choice Requires="wps">
                  <w:drawing>
                    <wp:anchor distT="0" distB="0" distL="114300" distR="114300" simplePos="0" relativeHeight="251657216" behindDoc="0" locked="0" layoutInCell="1" allowOverlap="1" wp14:anchorId="759A8B6F" wp14:editId="440060A7">
                      <wp:simplePos x="0" y="0"/>
                      <wp:positionH relativeFrom="column">
                        <wp:posOffset>757187</wp:posOffset>
                      </wp:positionH>
                      <wp:positionV relativeFrom="paragraph">
                        <wp:posOffset>199930</wp:posOffset>
                      </wp:positionV>
                      <wp:extent cx="3568700" cy="311785"/>
                      <wp:effectExtent l="0" t="0" r="12700" b="12065"/>
                      <wp:wrapNone/>
                      <wp:docPr id="1350817908" name="Rectangle 1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568700" cy="311785"/>
                              </a:xfrm>
                              <a:prstGeom prst="rect">
                                <a:avLst/>
                              </a:prstGeom>
                              <a:pattFill prst="openDmnd">
                                <a:fgClr>
                                  <a:sysClr val="window" lastClr="FFFFFF"/>
                                </a:fgClr>
                                <a:bgClr>
                                  <a:srgbClr val="E7E6E6"/>
                                </a:bgClr>
                              </a:pattFill>
                              <a:ln w="12700" cap="flat" cmpd="sng" algn="ctr">
                                <a:solidFill>
                                  <a:srgbClr val="E7E6E6">
                                    <a:lumMod val="9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txbx>
                              <w:txbxContent>
                                <w:p w14:paraId="7B1EC25F" w14:textId="77777777" w:rsidR="0087035A" w:rsidRPr="00F562F3" w:rsidRDefault="0087035A" w:rsidP="0087035A">
                                  <w:pPr>
                                    <w:rPr>
                                      <w:rFonts w:ascii="Calibri" w:hAnsi="Calibri" w:cs="Calibri"/>
                                      <w:color w:val="000000"/>
                                      <w:sz w:val="22"/>
                                      <w:szCs w:val="22"/>
                                    </w:rPr>
                                  </w:pPr>
                                  <w:r w:rsidRPr="00F562F3">
                                    <w:rPr>
                                      <w:rFonts w:ascii="Calibri" w:hAnsi="Calibri" w:cs="Calibri"/>
                                      <w:color w:val="000000"/>
                                      <w:sz w:val="22"/>
                                      <w:szCs w:val="22"/>
                                    </w:rPr>
                                    <w:t>Andrew Fuller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759A8B6F" id="Rectangle 13" o:spid="_x0000_s1050" style="position:absolute;margin-left:59.6pt;margin-top:15.75pt;width:281pt;height:24.55pt;z-index:251657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" fillcolor="window" strokecolor="#d0cece" strokeweight="1pt">
                      <v:fill r:id="rId16" o:title="" color2="#e7e6e6" type="pattern"/>
                      <v:textbox>
                        <w:txbxContent>
                          <w:p w14:paraId="7B1EC25F" w14:textId="77777777" w:rsidR="0087035A" w:rsidRPr="00F562F3" w:rsidRDefault="0087035A" w:rsidP="0087035A">
                            <w:pPr>
                              <w:rPr>
                                <w:rFonts w:ascii="Calibri" w:hAnsi="Calibri" w:cs="Calibri"/>
                                <w:color w:val="000000"/>
                                <w:sz w:val="22"/>
                                <w:szCs w:val="22"/>
                              </w:rPr>
                            </w:pPr>
                            <w:r w:rsidRPr="00F562F3">
                              <w:rPr>
                                <w:rFonts w:ascii="Calibri" w:hAnsi="Calibri" w:cs="Calibri"/>
                                <w:color w:val="000000"/>
                                <w:sz w:val="22"/>
                                <w:szCs w:val="22"/>
                              </w:rPr>
                              <w:t>Andrew Fuller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  <w:p w14:paraId="27F5F0D8" w14:textId="77777777" w:rsidR="0087035A" w:rsidRPr="00A92693" w:rsidRDefault="0087035A" w:rsidP="0073645F">
            <w:pPr>
              <w:spacing w:line="720" w:lineRule="auto"/>
              <w:rPr>
                <w:rFonts w:ascii="Calibri" w:hAnsi="Calibri" w:cs="Calibri"/>
                <w:b/>
                <w:color w:val="000000"/>
                <w:sz w:val="20"/>
                <w:szCs w:val="20"/>
              </w:rPr>
            </w:pPr>
            <w:r w:rsidRPr="00A92693">
              <w:rPr>
                <w:rFonts w:ascii="Calibri" w:hAnsi="Calibri" w:cs="Calibri"/>
                <w:b/>
                <w:noProof/>
                <w:color w:val="000000"/>
              </w:rPr>
              <mc:AlternateContent>
                <mc:Choice Requires="wps">
                  <w:drawing>
                    <wp:anchor distT="0" distB="0" distL="114300" distR="114300" simplePos="0" relativeHeight="251658240" behindDoc="0" locked="0" layoutInCell="1" allowOverlap="1" wp14:anchorId="7FCFDF3C" wp14:editId="5D88C42D">
                      <wp:simplePos x="0" y="0"/>
                      <wp:positionH relativeFrom="column">
                        <wp:posOffset>757187</wp:posOffset>
                      </wp:positionH>
                      <wp:positionV relativeFrom="paragraph">
                        <wp:posOffset>446945</wp:posOffset>
                      </wp:positionV>
                      <wp:extent cx="3568700" cy="311150"/>
                      <wp:effectExtent l="0" t="0" r="12700" b="12700"/>
                      <wp:wrapNone/>
                      <wp:docPr id="610969789" name="Rectangle 1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568700" cy="311150"/>
                              </a:xfrm>
                              <a:prstGeom prst="rect">
                                <a:avLst/>
                              </a:prstGeom>
                              <a:pattFill prst="openDmnd">
                                <a:fgClr>
                                  <a:sysClr val="window" lastClr="FFFFFF"/>
                                </a:fgClr>
                                <a:bgClr>
                                  <a:srgbClr val="E7E6E6"/>
                                </a:bgClr>
                              </a:pattFill>
                              <a:ln w="12700" cap="flat" cmpd="sng" algn="ctr">
                                <a:solidFill>
                                  <a:srgbClr val="E7E6E6">
                                    <a:lumMod val="9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txbx>
                              <w:txbxContent>
                                <w:p w14:paraId="66139F7C" w14:textId="77777777" w:rsidR="0087035A" w:rsidRPr="00F562F3" w:rsidRDefault="0087035A" w:rsidP="0087035A">
                                  <w:pPr>
                                    <w:rPr>
                                      <w:rFonts w:ascii="Calibri" w:hAnsi="Calibri" w:cs="Calibri"/>
                                      <w:color w:val="000000"/>
                                      <w:sz w:val="22"/>
                                      <w:szCs w:val="22"/>
                                    </w:rPr>
                                  </w:pPr>
                                  <w:r w:rsidRPr="00F562F3">
                                    <w:rPr>
                                      <w:rFonts w:ascii="Calibri" w:hAnsi="Calibri" w:cs="Calibri"/>
                                      <w:color w:val="000000"/>
                                      <w:sz w:val="22"/>
                                      <w:szCs w:val="22"/>
                                    </w:rPr>
                                    <w:t>908 W. Capital Way</w:t>
                                  </w:r>
                                </w:p>
                                <w:p w14:paraId="19DA4452" w14:textId="77777777" w:rsidR="0087035A" w:rsidRPr="008261AA" w:rsidRDefault="0087035A" w:rsidP="0087035A">
                                  <w:pPr>
                                    <w:rPr>
                                      <w:color w:val="000000"/>
                                    </w:rPr>
                                  </w:pPr>
                                </w:p>
                                <w:p w14:paraId="657BC352" w14:textId="77777777" w:rsidR="0087035A" w:rsidRDefault="0087035A" w:rsidP="0087035A"/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7FCFDF3C" id="_x0000_s1051" style="position:absolute;margin-left:59.6pt;margin-top:35.2pt;width:281pt;height:24.5pt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" fillcolor="window" strokecolor="#d0cece" strokeweight="1pt">
                      <v:fill r:id="rId16" o:title="" color2="#e7e6e6" type="pattern"/>
                      <v:textbox>
                        <w:txbxContent>
                          <w:p w14:paraId="66139F7C" w14:textId="77777777" w:rsidR="0087035A" w:rsidRPr="00F562F3" w:rsidRDefault="0087035A" w:rsidP="0087035A">
                            <w:pPr>
                              <w:rPr>
                                <w:rFonts w:ascii="Calibri" w:hAnsi="Calibri" w:cs="Calibri"/>
                                <w:color w:val="000000"/>
                                <w:sz w:val="22"/>
                                <w:szCs w:val="22"/>
                              </w:rPr>
                            </w:pPr>
                            <w:r w:rsidRPr="00F562F3">
                              <w:rPr>
                                <w:rFonts w:ascii="Calibri" w:hAnsi="Calibri" w:cs="Calibri"/>
                                <w:color w:val="000000"/>
                                <w:sz w:val="22"/>
                                <w:szCs w:val="22"/>
                              </w:rPr>
                              <w:t>908 W. Capital Way</w:t>
                            </w:r>
                          </w:p>
                          <w:p w14:paraId="19DA4452" w14:textId="77777777" w:rsidR="0087035A" w:rsidRPr="008261AA" w:rsidRDefault="0087035A" w:rsidP="0087035A">
                            <w:pPr>
                              <w:rPr>
                                <w:color w:val="000000"/>
                              </w:rPr>
                            </w:pPr>
                          </w:p>
                          <w:p w14:paraId="657BC352" w14:textId="77777777" w:rsidR="0087035A" w:rsidRDefault="0087035A" w:rsidP="0087035A"/>
                        </w:txbxContent>
                      </v:textbox>
                    </v:rect>
                  </w:pict>
                </mc:Fallback>
              </mc:AlternateContent>
            </w:r>
            <w:r w:rsidRPr="00A92693">
              <w:rPr>
                <w:rFonts w:ascii="Calibri" w:hAnsi="Calibri" w:cs="Calibri"/>
                <w:b/>
                <w:color w:val="000000"/>
                <w:sz w:val="20"/>
                <w:szCs w:val="20"/>
              </w:rPr>
              <w:t xml:space="preserve">Name      </w:t>
            </w:r>
            <w:proofErr w:type="gramStart"/>
            <w:r w:rsidRPr="00A92693">
              <w:rPr>
                <w:rFonts w:ascii="Calibri" w:hAnsi="Calibri" w:cs="Calibri"/>
                <w:b/>
                <w:color w:val="000000"/>
                <w:sz w:val="20"/>
                <w:szCs w:val="20"/>
              </w:rPr>
              <w:t xml:space="preserve">  :</w:t>
            </w:r>
            <w:proofErr w:type="gramEnd"/>
            <w:r w:rsidRPr="00A92693">
              <w:rPr>
                <w:rFonts w:ascii="Calibri" w:hAnsi="Calibri" w:cs="Calibri"/>
                <w:b/>
                <w:color w:val="000000"/>
                <w:sz w:val="20"/>
                <w:szCs w:val="20"/>
              </w:rPr>
              <w:t xml:space="preserve">  </w:t>
            </w:r>
          </w:p>
          <w:p w14:paraId="2125573A" w14:textId="77777777" w:rsidR="0087035A" w:rsidRPr="00A92693" w:rsidRDefault="0087035A" w:rsidP="0073645F">
            <w:pPr>
              <w:spacing w:line="720" w:lineRule="auto"/>
              <w:rPr>
                <w:rFonts w:ascii="Calibri" w:hAnsi="Calibri" w:cs="Calibri"/>
                <w:b/>
                <w:color w:val="000000"/>
                <w:sz w:val="20"/>
                <w:szCs w:val="20"/>
              </w:rPr>
            </w:pPr>
            <w:r w:rsidRPr="00A92693">
              <w:rPr>
                <w:rFonts w:ascii="Calibri" w:hAnsi="Calibri" w:cs="Calibri"/>
                <w:b/>
                <w:noProof/>
                <w:color w:val="000000"/>
              </w:rPr>
              <mc:AlternateContent>
                <mc:Choice Requires="wps">
                  <w:drawing>
                    <wp:anchor distT="0" distB="0" distL="114300" distR="114300" simplePos="0" relativeHeight="251662336" behindDoc="0" locked="0" layoutInCell="1" allowOverlap="1" wp14:anchorId="6A3DBBCF" wp14:editId="4876FFEA">
                      <wp:simplePos x="0" y="0"/>
                      <wp:positionH relativeFrom="column">
                        <wp:posOffset>757187</wp:posOffset>
                      </wp:positionH>
                      <wp:positionV relativeFrom="paragraph">
                        <wp:posOffset>423450</wp:posOffset>
                      </wp:positionV>
                      <wp:extent cx="3568700" cy="311150"/>
                      <wp:effectExtent l="0" t="0" r="12700" b="12700"/>
                      <wp:wrapNone/>
                      <wp:docPr id="1042276432" name="Rectangle 1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568700" cy="311150"/>
                              </a:xfrm>
                              <a:prstGeom prst="rect">
                                <a:avLst/>
                              </a:prstGeom>
                              <a:pattFill prst="openDmnd">
                                <a:fgClr>
                                  <a:sysClr val="window" lastClr="FFFFFF"/>
                                </a:fgClr>
                                <a:bgClr>
                                  <a:srgbClr val="E7E6E6"/>
                                </a:bgClr>
                              </a:pattFill>
                              <a:ln w="12700" cap="flat" cmpd="sng" algn="ctr">
                                <a:solidFill>
                                  <a:srgbClr val="E7E6E6">
                                    <a:lumMod val="9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txbx>
                              <w:txbxContent>
                                <w:p w14:paraId="58011035" w14:textId="77777777" w:rsidR="0087035A" w:rsidRPr="00F562F3" w:rsidRDefault="0087035A" w:rsidP="0087035A">
                                  <w:pPr>
                                    <w:rPr>
                                      <w:rFonts w:ascii="Calibri" w:hAnsi="Calibri" w:cs="Calibri"/>
                                      <w:color w:val="000000"/>
                                      <w:sz w:val="22"/>
                                      <w:szCs w:val="22"/>
                                    </w:rPr>
                                  </w:pPr>
                                  <w:r w:rsidRPr="00F562F3">
                                    <w:rPr>
                                      <w:rFonts w:ascii="Calibri" w:hAnsi="Calibri" w:cs="Calibri"/>
                                      <w:color w:val="000000"/>
                                      <w:sz w:val="22"/>
                                      <w:szCs w:val="22"/>
                                    </w:rPr>
                                    <w:t>WA, USA.</w:t>
                                  </w:r>
                                </w:p>
                                <w:p w14:paraId="3BD79EEA" w14:textId="77777777" w:rsidR="0087035A" w:rsidRPr="008261AA" w:rsidRDefault="0087035A" w:rsidP="0087035A">
                                  <w:pPr>
                                    <w:rPr>
                                      <w:color w:val="000000"/>
                                    </w:rPr>
                                  </w:pPr>
                                </w:p>
                                <w:p w14:paraId="59F852CB" w14:textId="77777777" w:rsidR="0087035A" w:rsidRDefault="0087035A" w:rsidP="0087035A"/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6A3DBBCF" id="_x0000_s1052" style="position:absolute;margin-left:59.6pt;margin-top:33.35pt;width:281pt;height:24.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" fillcolor="window" strokecolor="#d0cece" strokeweight="1pt">
                      <v:fill r:id="rId16" o:title="" color2="#e7e6e6" type="pattern"/>
                      <v:textbox>
                        <w:txbxContent>
                          <w:p w14:paraId="58011035" w14:textId="77777777" w:rsidR="0087035A" w:rsidRPr="00F562F3" w:rsidRDefault="0087035A" w:rsidP="0087035A">
                            <w:pPr>
                              <w:rPr>
                                <w:rFonts w:ascii="Calibri" w:hAnsi="Calibri" w:cs="Calibri"/>
                                <w:color w:val="000000"/>
                                <w:sz w:val="22"/>
                                <w:szCs w:val="22"/>
                              </w:rPr>
                            </w:pPr>
                            <w:r w:rsidRPr="00F562F3">
                              <w:rPr>
                                <w:rFonts w:ascii="Calibri" w:hAnsi="Calibri" w:cs="Calibri"/>
                                <w:color w:val="000000"/>
                                <w:sz w:val="22"/>
                                <w:szCs w:val="22"/>
                              </w:rPr>
                              <w:t>WA, USA.</w:t>
                            </w:r>
                          </w:p>
                          <w:p w14:paraId="3BD79EEA" w14:textId="77777777" w:rsidR="0087035A" w:rsidRPr="008261AA" w:rsidRDefault="0087035A" w:rsidP="0087035A">
                            <w:pPr>
                              <w:rPr>
                                <w:color w:val="000000"/>
                              </w:rPr>
                            </w:pPr>
                          </w:p>
                          <w:p w14:paraId="59F852CB" w14:textId="77777777" w:rsidR="0087035A" w:rsidRDefault="0087035A" w:rsidP="0087035A"/>
                        </w:txbxContent>
                      </v:textbox>
                    </v:rect>
                  </w:pict>
                </mc:Fallback>
              </mc:AlternateContent>
            </w:r>
            <w:r w:rsidRPr="00A92693">
              <w:rPr>
                <w:rFonts w:ascii="Calibri" w:hAnsi="Calibri" w:cs="Calibri"/>
                <w:b/>
                <w:color w:val="000000"/>
                <w:sz w:val="20"/>
                <w:szCs w:val="20"/>
              </w:rPr>
              <w:t xml:space="preserve">Address </w:t>
            </w:r>
            <w:proofErr w:type="gramStart"/>
            <w:r w:rsidRPr="00A92693">
              <w:rPr>
                <w:rFonts w:ascii="Calibri" w:hAnsi="Calibri" w:cs="Calibri"/>
                <w:b/>
                <w:color w:val="000000"/>
                <w:sz w:val="20"/>
                <w:szCs w:val="20"/>
              </w:rPr>
              <w:t>1 :</w:t>
            </w:r>
            <w:proofErr w:type="gramEnd"/>
          </w:p>
          <w:p w14:paraId="30900DDC" w14:textId="77777777" w:rsidR="0087035A" w:rsidRPr="00A92693" w:rsidRDefault="0087035A" w:rsidP="0073645F">
            <w:pPr>
              <w:spacing w:line="720" w:lineRule="auto"/>
              <w:rPr>
                <w:rFonts w:ascii="Calibri" w:hAnsi="Calibri" w:cs="Calibri"/>
                <w:b/>
                <w:color w:val="000000"/>
                <w:sz w:val="20"/>
                <w:szCs w:val="20"/>
              </w:rPr>
            </w:pPr>
            <w:r w:rsidRPr="00A92693">
              <w:rPr>
                <w:rFonts w:ascii="Calibri" w:hAnsi="Calibri" w:cs="Calibri"/>
                <w:b/>
                <w:noProof/>
                <w:color w:val="000000"/>
              </w:rPr>
              <mc:AlternateContent>
                <mc:Choice Requires="wps">
                  <w:drawing>
                    <wp:anchor distT="0" distB="0" distL="114300" distR="114300" simplePos="0" relativeHeight="251661312" behindDoc="0" locked="0" layoutInCell="1" allowOverlap="1" wp14:anchorId="02D82231" wp14:editId="64FFE813">
                      <wp:simplePos x="0" y="0"/>
                      <wp:positionH relativeFrom="column">
                        <wp:posOffset>757187</wp:posOffset>
                      </wp:positionH>
                      <wp:positionV relativeFrom="paragraph">
                        <wp:posOffset>452660</wp:posOffset>
                      </wp:positionV>
                      <wp:extent cx="3568700" cy="322580"/>
                      <wp:effectExtent l="0" t="0" r="12700" b="20320"/>
                      <wp:wrapNone/>
                      <wp:docPr id="400822684" name="Rectangle 1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568700" cy="322580"/>
                              </a:xfrm>
                              <a:prstGeom prst="rect">
                                <a:avLst/>
                              </a:prstGeom>
                              <a:pattFill prst="openDmnd">
                                <a:fgClr>
                                  <a:sysClr val="window" lastClr="FFFFFF"/>
                                </a:fgClr>
                                <a:bgClr>
                                  <a:srgbClr val="E7E6E6"/>
                                </a:bgClr>
                              </a:pattFill>
                              <a:ln w="12700" cap="flat" cmpd="sng" algn="ctr">
                                <a:solidFill>
                                  <a:srgbClr val="E7E6E6">
                                    <a:lumMod val="9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txbx>
                              <w:txbxContent>
                                <w:p w14:paraId="268D2325" w14:textId="77777777" w:rsidR="0087035A" w:rsidRPr="00F562F3" w:rsidRDefault="0087035A" w:rsidP="0087035A">
                                  <w:pPr>
                                    <w:rPr>
                                      <w:rFonts w:ascii="Calibri" w:hAnsi="Calibri" w:cs="Calibri"/>
                                      <w:color w:val="000000"/>
                                      <w:sz w:val="22"/>
                                      <w:szCs w:val="22"/>
                                    </w:rPr>
                                  </w:pPr>
                                  <w:hyperlink r:id="rId17" w:history="1">
                                    <w:r w:rsidRPr="00F562F3">
                                      <w:rPr>
                                        <w:rStyle w:val="Hyperlink"/>
                                        <w:rFonts w:ascii="Calibri" w:eastAsiaTheme="majorEastAsia" w:hAnsi="Calibri" w:cs="Calibri"/>
                                        <w:sz w:val="22"/>
                                        <w:szCs w:val="22"/>
                                      </w:rPr>
                                      <w:t>andrew@gmail.com</w:t>
                                    </w:r>
                                  </w:hyperlink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02D82231" id="_x0000_s1053" style="position:absolute;margin-left:59.6pt;margin-top:35.65pt;width:281pt;height:25.4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" fillcolor="window" strokecolor="#d0cece" strokeweight="1pt">
                      <v:fill r:id="rId16" o:title="" color2="#e7e6e6" type="pattern"/>
                      <v:textbox>
                        <w:txbxContent>
                          <w:p w14:paraId="268D2325" w14:textId="77777777" w:rsidR="0087035A" w:rsidRPr="00F562F3" w:rsidRDefault="0087035A" w:rsidP="0087035A">
                            <w:pPr>
                              <w:rPr>
                                <w:rFonts w:ascii="Calibri" w:hAnsi="Calibri" w:cs="Calibri"/>
                                <w:color w:val="000000"/>
                                <w:sz w:val="22"/>
                                <w:szCs w:val="22"/>
                              </w:rPr>
                            </w:pPr>
                            <w:hyperlink r:id="rId18" w:history="1">
                              <w:r w:rsidRPr="00F562F3">
                                <w:rPr>
                                  <w:rStyle w:val="Hyperlink"/>
                                  <w:rFonts w:ascii="Calibri" w:eastAsiaTheme="majorEastAsia" w:hAnsi="Calibri" w:cs="Calibri"/>
                                  <w:sz w:val="22"/>
                                  <w:szCs w:val="22"/>
                                </w:rPr>
                                <w:t>andrew@gmail.com</w:t>
                              </w:r>
                            </w:hyperlink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Pr="00A92693">
              <w:rPr>
                <w:rFonts w:ascii="Calibri" w:hAnsi="Calibri" w:cs="Calibri"/>
                <w:b/>
                <w:color w:val="000000"/>
                <w:sz w:val="20"/>
                <w:szCs w:val="20"/>
              </w:rPr>
              <w:t xml:space="preserve">Address </w:t>
            </w:r>
            <w:proofErr w:type="gramStart"/>
            <w:r w:rsidRPr="00A92693">
              <w:rPr>
                <w:rFonts w:ascii="Calibri" w:hAnsi="Calibri" w:cs="Calibri"/>
                <w:b/>
                <w:color w:val="000000"/>
                <w:sz w:val="20"/>
                <w:szCs w:val="20"/>
              </w:rPr>
              <w:t>2 :</w:t>
            </w:r>
            <w:proofErr w:type="gramEnd"/>
          </w:p>
          <w:p w14:paraId="217076D5" w14:textId="77777777" w:rsidR="0087035A" w:rsidRPr="00A92693" w:rsidRDefault="0087035A" w:rsidP="0073645F">
            <w:pPr>
              <w:spacing w:line="720" w:lineRule="auto"/>
              <w:rPr>
                <w:rFonts w:ascii="Calibri" w:hAnsi="Calibri" w:cs="Calibri"/>
                <w:b/>
                <w:color w:val="000000"/>
                <w:sz w:val="20"/>
                <w:szCs w:val="20"/>
              </w:rPr>
            </w:pPr>
            <w:r w:rsidRPr="00A92693">
              <w:rPr>
                <w:rFonts w:ascii="Calibri" w:hAnsi="Calibri" w:cs="Calibri"/>
                <w:b/>
                <w:noProof/>
                <w:color w:val="000000"/>
              </w:rPr>
              <mc:AlternateContent>
                <mc:Choice Requires="wps">
                  <w:drawing>
                    <wp:anchor distT="0" distB="0" distL="114300" distR="114300" simplePos="0" relativeHeight="251660288" behindDoc="0" locked="0" layoutInCell="1" allowOverlap="1" wp14:anchorId="16B6FBFF" wp14:editId="02CBF197">
                      <wp:simplePos x="0" y="0"/>
                      <wp:positionH relativeFrom="column">
                        <wp:posOffset>757187</wp:posOffset>
                      </wp:positionH>
                      <wp:positionV relativeFrom="paragraph">
                        <wp:posOffset>413290</wp:posOffset>
                      </wp:positionV>
                      <wp:extent cx="3568700" cy="327025"/>
                      <wp:effectExtent l="0" t="0" r="12700" b="15875"/>
                      <wp:wrapNone/>
                      <wp:docPr id="1323672011" name="Rectangle 1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568700" cy="327025"/>
                              </a:xfrm>
                              <a:prstGeom prst="rect">
                                <a:avLst/>
                              </a:prstGeom>
                              <a:pattFill prst="openDmnd">
                                <a:fgClr>
                                  <a:sysClr val="window" lastClr="FFFFFF"/>
                                </a:fgClr>
                                <a:bgClr>
                                  <a:srgbClr val="E7E6E6"/>
                                </a:bgClr>
                              </a:pattFill>
                              <a:ln w="12700" cap="flat" cmpd="sng" algn="ctr">
                                <a:solidFill>
                                  <a:srgbClr val="E7E6E6">
                                    <a:lumMod val="9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txbx>
                              <w:txbxContent>
                                <w:p w14:paraId="0F89FD6A" w14:textId="77777777" w:rsidR="0087035A" w:rsidRPr="00F562F3" w:rsidRDefault="0087035A" w:rsidP="0087035A">
                                  <w:pPr>
                                    <w:rPr>
                                      <w:rFonts w:ascii="Calibri" w:hAnsi="Calibri" w:cs="Calibri"/>
                                      <w:color w:val="000000"/>
                                      <w:sz w:val="22"/>
                                      <w:szCs w:val="22"/>
                                    </w:rPr>
                                  </w:pPr>
                                  <w:r w:rsidRPr="00F562F3">
                                    <w:rPr>
                                      <w:rFonts w:ascii="Calibri" w:hAnsi="Calibri" w:cs="Calibri"/>
                                      <w:color w:val="000000"/>
                                      <w:sz w:val="22"/>
                                      <w:szCs w:val="22"/>
                                    </w:rPr>
                                    <w:t>+122-2222222</w:t>
                                  </w:r>
                                </w:p>
                                <w:p w14:paraId="3BCB7D1C" w14:textId="77777777" w:rsidR="0087035A" w:rsidRPr="008261AA" w:rsidRDefault="0087035A" w:rsidP="0087035A">
                                  <w:pPr>
                                    <w:rPr>
                                      <w:color w:val="000000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16B6FBFF" id="_x0000_s1054" style="position:absolute;margin-left:59.6pt;margin-top:32.55pt;width:281pt;height:25.7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" fillcolor="window" strokecolor="#d0cece" strokeweight="1pt">
                      <v:fill r:id="rId16" o:title="" color2="#e7e6e6" type="pattern"/>
                      <v:textbox>
                        <w:txbxContent>
                          <w:p w14:paraId="0F89FD6A" w14:textId="77777777" w:rsidR="0087035A" w:rsidRPr="00F562F3" w:rsidRDefault="0087035A" w:rsidP="0087035A">
                            <w:pPr>
                              <w:rPr>
                                <w:rFonts w:ascii="Calibri" w:hAnsi="Calibri" w:cs="Calibri"/>
                                <w:color w:val="000000"/>
                                <w:sz w:val="22"/>
                                <w:szCs w:val="22"/>
                              </w:rPr>
                            </w:pPr>
                            <w:r w:rsidRPr="00F562F3">
                              <w:rPr>
                                <w:rFonts w:ascii="Calibri" w:hAnsi="Calibri" w:cs="Calibri"/>
                                <w:color w:val="000000"/>
                                <w:sz w:val="22"/>
                                <w:szCs w:val="22"/>
                              </w:rPr>
                              <w:t>+122-2222222</w:t>
                            </w:r>
                          </w:p>
                          <w:p w14:paraId="3BCB7D1C" w14:textId="77777777" w:rsidR="0087035A" w:rsidRPr="008261AA" w:rsidRDefault="0087035A" w:rsidP="0087035A">
                            <w:pPr>
                              <w:rPr>
                                <w:color w:val="000000"/>
                              </w:rPr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Pr="00A92693">
              <w:rPr>
                <w:rFonts w:ascii="Calibri" w:hAnsi="Calibri" w:cs="Calibri"/>
                <w:b/>
                <w:color w:val="000000"/>
                <w:sz w:val="20"/>
                <w:szCs w:val="20"/>
              </w:rPr>
              <w:t xml:space="preserve">Email       </w:t>
            </w:r>
            <w:proofErr w:type="gramStart"/>
            <w:r w:rsidRPr="00A92693">
              <w:rPr>
                <w:rFonts w:ascii="Calibri" w:hAnsi="Calibri" w:cs="Calibri"/>
                <w:b/>
                <w:color w:val="000000"/>
                <w:sz w:val="20"/>
                <w:szCs w:val="20"/>
              </w:rPr>
              <w:t xml:space="preserve">  :</w:t>
            </w:r>
            <w:proofErr w:type="gramEnd"/>
            <w:r w:rsidRPr="00A92693">
              <w:rPr>
                <w:rFonts w:ascii="Calibri" w:hAnsi="Calibri" w:cs="Calibri"/>
                <w:b/>
                <w:color w:val="000000"/>
                <w:sz w:val="20"/>
                <w:szCs w:val="20"/>
              </w:rPr>
              <w:t xml:space="preserve"> </w:t>
            </w:r>
          </w:p>
          <w:p w14:paraId="728B8EE9" w14:textId="77777777" w:rsidR="0087035A" w:rsidRPr="00A92693" w:rsidRDefault="0087035A" w:rsidP="0073645F">
            <w:pPr>
              <w:rPr>
                <w:rFonts w:ascii="Calibri" w:hAnsi="Calibri" w:cs="Calibri"/>
                <w:sz w:val="20"/>
                <w:szCs w:val="20"/>
              </w:rPr>
            </w:pPr>
            <w:r w:rsidRPr="00A92693">
              <w:rPr>
                <w:rFonts w:ascii="Calibri" w:hAnsi="Calibri" w:cs="Calibri"/>
                <w:b/>
                <w:color w:val="000000"/>
                <w:sz w:val="20"/>
                <w:szCs w:val="20"/>
              </w:rPr>
              <w:t xml:space="preserve">Phone     </w:t>
            </w:r>
            <w:proofErr w:type="gramStart"/>
            <w:r w:rsidRPr="00A92693">
              <w:rPr>
                <w:rFonts w:ascii="Calibri" w:hAnsi="Calibri" w:cs="Calibri"/>
                <w:b/>
                <w:color w:val="000000"/>
                <w:sz w:val="20"/>
                <w:szCs w:val="20"/>
              </w:rPr>
              <w:t xml:space="preserve">  :</w:t>
            </w:r>
            <w:proofErr w:type="gramEnd"/>
            <w:r w:rsidRPr="00A92693">
              <w:rPr>
                <w:rFonts w:ascii="Calibri" w:hAnsi="Calibri" w:cs="Calibri"/>
                <w:b/>
                <w:color w:val="000000"/>
                <w:sz w:val="20"/>
                <w:szCs w:val="20"/>
              </w:rPr>
              <w:br/>
            </w:r>
          </w:p>
        </w:tc>
      </w:tr>
      <w:tr w:rsidR="0087035A" w:rsidRPr="00A92693" w14:paraId="6967A051" w14:textId="77777777" w:rsidTr="0073645F">
        <w:trPr>
          <w:trHeight w:val="2402"/>
        </w:trPr>
        <w:tc>
          <w:tcPr>
            <w:tcW w:w="10306" w:type="dxa"/>
          </w:tcPr>
          <w:p w14:paraId="7F35F38B" w14:textId="77777777" w:rsidR="0087035A" w:rsidRDefault="0087035A" w:rsidP="0073645F">
            <w:pPr>
              <w:spacing w:line="360" w:lineRule="auto"/>
              <w:rPr>
                <w:rFonts w:ascii="Calibri" w:hAnsi="Calibri" w:cs="Calibri"/>
                <w:b/>
                <w:color w:val="000000"/>
                <w:sz w:val="20"/>
                <w:szCs w:val="20"/>
              </w:rPr>
            </w:pPr>
          </w:p>
          <w:p w14:paraId="53CD24B0" w14:textId="77777777" w:rsidR="0087035A" w:rsidRPr="00A92693" w:rsidRDefault="0087035A" w:rsidP="0073645F">
            <w:pPr>
              <w:rPr>
                <w:rFonts w:ascii="Calibri" w:hAnsi="Calibri" w:cs="Calibri"/>
                <w:b/>
                <w:color w:val="000000"/>
                <w:sz w:val="20"/>
                <w:szCs w:val="20"/>
              </w:rPr>
            </w:pPr>
            <w:r w:rsidRPr="00A92693">
              <w:rPr>
                <w:rFonts w:ascii="Calibri" w:hAnsi="Calibri" w:cs="Calibri"/>
                <w:b/>
                <w:color w:val="000000"/>
                <w:sz w:val="20"/>
                <w:szCs w:val="20"/>
              </w:rPr>
              <w:t>APPROVAL WORKFLOW</w:t>
            </w:r>
          </w:p>
          <w:p w14:paraId="00056442" w14:textId="77777777" w:rsidR="0087035A" w:rsidRPr="00A92693" w:rsidRDefault="0087035A" w:rsidP="0073645F">
            <w:pPr>
              <w:rPr>
                <w:rFonts w:ascii="Calibri" w:hAnsi="Calibri" w:cs="Calibri"/>
                <w:sz w:val="20"/>
                <w:szCs w:val="20"/>
              </w:rPr>
            </w:pPr>
            <w:r w:rsidRPr="00A92693">
              <w:rPr>
                <w:rFonts w:ascii="Calibri" w:hAnsi="Calibri" w:cs="Calibri"/>
                <w:noProof/>
              </w:rPr>
              <mc:AlternateContent>
                <mc:Choice Requires="wpc">
                  <w:drawing>
                    <wp:anchor distT="0" distB="0" distL="114300" distR="114300" simplePos="0" relativeHeight="251663360" behindDoc="0" locked="0" layoutInCell="1" allowOverlap="1" wp14:anchorId="3C9F86B5" wp14:editId="18448AC7">
                      <wp:simplePos x="0" y="0"/>
                      <wp:positionH relativeFrom="page">
                        <wp:posOffset>115102</wp:posOffset>
                      </wp:positionH>
                      <wp:positionV relativeFrom="page">
                        <wp:posOffset>548439</wp:posOffset>
                      </wp:positionV>
                      <wp:extent cx="5346700" cy="901700"/>
                      <wp:effectExtent l="0" t="0" r="6350" b="0"/>
                      <wp:wrapNone/>
                      <wp:docPr id="443213140" name="Canvas 13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solidFill>
                                <a:schemeClr val="bg2"/>
                              </a:solidFill>
                            </wpc:bg>
                            <wpc:whole/>
                            <wps:wsp>
                              <wps:cNvPr id="1530647049" name="Arrow: Right 1530647049"/>
                              <wps:cNvSpPr/>
                              <wps:spPr>
                                <a:xfrm>
                                  <a:off x="1358900" y="254000"/>
                                  <a:ext cx="711200" cy="304800"/>
                                </a:xfrm>
                                <a:prstGeom prst="rightArrow">
                                  <a:avLst/>
                                </a:prstGeom>
                                <a:solidFill>
                                  <a:sysClr val="windowText" lastClr="000000">
                                    <a:lumMod val="50000"/>
                                    <a:lumOff val="50000"/>
                                  </a:sysClr>
                                </a:solidFill>
                                <a:ln w="12700" cap="flat" cmpd="sng" algn="ctr">
                                  <a:solidFill>
                                    <a:srgbClr val="4472C4">
                                      <a:shade val="15000"/>
                                    </a:srgbClr>
                                  </a:solidFill>
                                  <a:prstDash val="solid"/>
                                  <a:miter lim="800000"/>
                                </a:ln>
                                <a:effectLst/>
                              </wps:spPr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054819126" name="Rectangle 1054819126"/>
                              <wps:cNvSpPr/>
                              <wps:spPr>
                                <a:xfrm>
                                  <a:off x="2070099" y="172357"/>
                                  <a:ext cx="1154793" cy="588350"/>
                                </a:xfrm>
                                <a:prstGeom prst="rect">
                                  <a:avLst/>
                                </a:prstGeom>
                                <a:solidFill>
                                  <a:sysClr val="window" lastClr="FFFFFF">
                                    <a:lumMod val="95000"/>
                                  </a:sysClr>
                                </a:solidFill>
                                <a:ln w="12700" cap="flat" cmpd="sng" algn="ctr">
                                  <a:solidFill>
                                    <a:srgbClr val="4472C4">
                                      <a:shade val="15000"/>
                                    </a:srgbClr>
                                  </a:solidFill>
                                  <a:prstDash val="solid"/>
                                  <a:miter lim="800000"/>
                                </a:ln>
                                <a:effectLst/>
                              </wps:spPr>
                              <wps:txbx>
                                <w:txbxContent>
                                  <w:p w14:paraId="088B7E75" w14:textId="77777777" w:rsidR="0087035A" w:rsidRPr="008261AA" w:rsidRDefault="0087035A" w:rsidP="0087035A">
                                    <w:pPr>
                                      <w:jc w:val="center"/>
                                      <w:rPr>
                                        <w:rFonts w:ascii="Calibri" w:hAnsi="Calibri" w:cs="Calibri"/>
                                        <w:color w:val="000000"/>
                                      </w:rPr>
                                    </w:pPr>
                                    <w:r w:rsidRPr="008261AA">
                                      <w:rPr>
                                        <w:rFonts w:ascii="Calibri" w:hAnsi="Calibri" w:cs="Calibri"/>
                                        <w:color w:val="000000"/>
                                      </w:rPr>
                                      <w:t>Administrative review</w:t>
                                    </w:r>
                                  </w:p>
                                </w:txbxContent>
                              </wps:txbx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673773944" name="Arrow: Right 1673773944"/>
                              <wps:cNvSpPr/>
                              <wps:spPr>
                                <a:xfrm>
                                  <a:off x="3224892" y="254000"/>
                                  <a:ext cx="685799" cy="304800"/>
                                </a:xfrm>
                                <a:prstGeom prst="rightArrow">
                                  <a:avLst/>
                                </a:prstGeom>
                                <a:solidFill>
                                  <a:sysClr val="windowText" lastClr="000000">
                                    <a:lumMod val="50000"/>
                                    <a:lumOff val="50000"/>
                                  </a:sysClr>
                                </a:solidFill>
                                <a:ln w="12700" cap="flat" cmpd="sng" algn="ctr">
                                  <a:solidFill>
                                    <a:srgbClr val="4472C4">
                                      <a:shade val="15000"/>
                                    </a:srgbClr>
                                  </a:solidFill>
                                  <a:prstDash val="solid"/>
                                  <a:miter lim="800000"/>
                                </a:ln>
                                <a:effectLst/>
                              </wps:spPr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028367707" name="Rectangle 1028367707"/>
                              <wps:cNvSpPr/>
                              <wps:spPr>
                                <a:xfrm>
                                  <a:off x="3910693" y="171450"/>
                                  <a:ext cx="1040494" cy="565150"/>
                                </a:xfrm>
                                <a:prstGeom prst="rect">
                                  <a:avLst/>
                                </a:prstGeom>
                                <a:solidFill>
                                  <a:sysClr val="window" lastClr="FFFFFF">
                                    <a:lumMod val="95000"/>
                                  </a:sysClr>
                                </a:solidFill>
                                <a:ln w="12700" cap="flat" cmpd="sng" algn="ctr">
                                  <a:solidFill>
                                    <a:srgbClr val="4472C4">
                                      <a:shade val="15000"/>
                                    </a:srgbClr>
                                  </a:solidFill>
                                  <a:prstDash val="solid"/>
                                  <a:miter lim="800000"/>
                                </a:ln>
                                <a:effectLst/>
                              </wps:spPr>
                              <wps:txbx>
                                <w:txbxContent>
                                  <w:p w14:paraId="6A7EF577" w14:textId="77777777" w:rsidR="0087035A" w:rsidRPr="008261AA" w:rsidRDefault="0087035A" w:rsidP="0087035A">
                                    <w:pPr>
                                      <w:jc w:val="center"/>
                                      <w:rPr>
                                        <w:rFonts w:ascii="Calibri" w:hAnsi="Calibri" w:cs="Calibri"/>
                                        <w:color w:val="000000"/>
                                      </w:rPr>
                                    </w:pPr>
                                    <w:r w:rsidRPr="008261AA">
                                      <w:rPr>
                                        <w:rFonts w:ascii="Calibri" w:hAnsi="Calibri" w:cs="Calibri"/>
                                        <w:color w:val="000000"/>
                                      </w:rPr>
                                      <w:t>Final approval</w:t>
                                    </w:r>
                                  </w:p>
                                </w:txbxContent>
                              </wps:txbx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086774855" name="Rectangle 1086774855"/>
                              <wps:cNvSpPr/>
                              <wps:spPr>
                                <a:xfrm>
                                  <a:off x="326572" y="172357"/>
                                  <a:ext cx="1078593" cy="588350"/>
                                </a:xfrm>
                                <a:prstGeom prst="rect">
                                  <a:avLst/>
                                </a:prstGeom>
                                <a:solidFill>
                                  <a:sysClr val="window" lastClr="FFFFFF">
                                    <a:lumMod val="95000"/>
                                  </a:sysClr>
                                </a:solidFill>
                                <a:ln w="12700" cap="flat" cmpd="sng" algn="ctr">
                                  <a:solidFill>
                                    <a:srgbClr val="4472C4">
                                      <a:shade val="15000"/>
                                    </a:srgbClr>
                                  </a:solidFill>
                                  <a:prstDash val="solid"/>
                                  <a:miter lim="800000"/>
                                </a:ln>
                                <a:effectLst/>
                              </wps:spPr>
                              <wps:txbx>
                                <w:txbxContent>
                                  <w:p w14:paraId="239BC174" w14:textId="77777777" w:rsidR="0087035A" w:rsidRPr="008261AA" w:rsidRDefault="0087035A" w:rsidP="0087035A">
                                    <w:pPr>
                                      <w:jc w:val="center"/>
                                      <w:rPr>
                                        <w:rFonts w:ascii="Calibri" w:hAnsi="Calibri" w:cs="Calibri"/>
                                        <w:color w:val="000000"/>
                                      </w:rPr>
                                    </w:pPr>
                                    <w:r w:rsidRPr="008261AA">
                                      <w:rPr>
                                        <w:rFonts w:ascii="Calibri" w:hAnsi="Calibri" w:cs="Calibri"/>
                                        <w:color w:val="000000"/>
                                      </w:rPr>
                                      <w:t>Document submission</w:t>
                                    </w:r>
                                  </w:p>
                                </w:txbxContent>
                              </wps:txbx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c:wpc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3C9F86B5" id="Canvas 13" o:spid="_x0000_s1055" editas="canvas" style="position:absolute;margin-left:9.05pt;margin-top:43.2pt;width:421pt;height:71pt;z-index:251663360;mso-position-horizontal-relative:page;mso-position-vertical-relative:page" coordsize="53467,90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">
                      <v:shape id="_x0000_s1056" type="#_x0000_t75" style="position:absolute;width:53467;height:9017;visibility:visible;mso-wrap-style:square" filled="t" fillcolor="#eeece1 [3214]">
                        <v:fill o:detectmouseclick="t"/>
                        <v:path o:connecttype="none"/>
                      </v:shape>
                      <v:shapetype id="_x0000_t13" coordsize="21600,21600" o:spt="13" adj="16200,5400" path="m@0,l@0@1,0@1,0@2@0@2@0,21600,21600,10800xe">
                        <v:stroke joinstyle="miter"/>
                        <v:formulas>
                          <v:f eqn="val #0"/>
                          <v:f eqn="val #1"/>
                          <v:f eqn="sum height 0 #1"/>
                          <v:f eqn="sum 10800 0 #1"/>
                          <v:f eqn="sum width 0 #0"/>
                          <v:f eqn="prod @4 @3 10800"/>
                          <v:f eqn="sum width 0 @5"/>
                        </v:formulas>
                        <v:path o:connecttype="custom" o:connectlocs="@0,0;0,10800;@0,21600;21600,10800" o:connectangles="270,180,90,0" textboxrect="0,@1,@6,@2"/>
                        <v:handles>
                          <v:h position="#0,#1" xrange="0,21600" yrange="0,10800"/>
                        </v:handles>
                      </v:shapetype>
                      <v:shape id="Arrow: Right 1530647049" o:spid="_x0000_s1057" type="#_x0000_t13" style="position:absolute;left:13589;top:2540;width:7112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" adj="16971" fillcolor="#7f7f7f" strokecolor="#172c51" strokeweight="1pt"/>
                      <v:rect id="Rectangle 1054819126" o:spid="_x0000_s1058" style="position:absolute;left:20700;top:1723;width:11548;height:588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" fillcolor="#f2f2f2" strokecolor="#172c51" strokeweight="1pt">
                        <v:textbox>
                          <w:txbxContent>
                            <w:p w14:paraId="088B7E75" w14:textId="77777777" w:rsidR="0087035A" w:rsidRPr="008261AA" w:rsidRDefault="0087035A" w:rsidP="0087035A">
                              <w:pPr>
                                <w:jc w:val="center"/>
                                <w:rPr>
                                  <w:rFonts w:ascii="Calibri" w:hAnsi="Calibri" w:cs="Calibri"/>
                                  <w:color w:val="000000"/>
                                </w:rPr>
                              </w:pPr>
                              <w:r w:rsidRPr="008261AA">
                                <w:rPr>
                                  <w:rFonts w:ascii="Calibri" w:hAnsi="Calibri" w:cs="Calibri"/>
                                  <w:color w:val="000000"/>
                                </w:rPr>
                                <w:t>Administrative review</w:t>
                              </w:r>
                            </w:p>
                          </w:txbxContent>
                        </v:textbox>
                      </v:rect>
                      <v:shape id="Arrow: Right 1673773944" o:spid="_x0000_s1059" type="#_x0000_t13" style="position:absolute;left:32248;top:2540;width:6858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" adj="16800" fillcolor="#7f7f7f" strokecolor="#172c51" strokeweight="1pt"/>
                      <v:rect id="Rectangle 1028367707" o:spid="_x0000_s1060" style="position:absolute;left:39106;top:1714;width:10405;height:56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" fillcolor="#f2f2f2" strokecolor="#172c51" strokeweight="1pt">
                        <v:textbox>
                          <w:txbxContent>
                            <w:p w14:paraId="6A7EF577" w14:textId="77777777" w:rsidR="0087035A" w:rsidRPr="008261AA" w:rsidRDefault="0087035A" w:rsidP="0087035A">
                              <w:pPr>
                                <w:jc w:val="center"/>
                                <w:rPr>
                                  <w:rFonts w:ascii="Calibri" w:hAnsi="Calibri" w:cs="Calibri"/>
                                  <w:color w:val="000000"/>
                                </w:rPr>
                              </w:pPr>
                              <w:r w:rsidRPr="008261AA">
                                <w:rPr>
                                  <w:rFonts w:ascii="Calibri" w:hAnsi="Calibri" w:cs="Calibri"/>
                                  <w:color w:val="000000"/>
                                </w:rPr>
                                <w:t>Final approval</w:t>
                              </w:r>
                            </w:p>
                          </w:txbxContent>
                        </v:textbox>
                      </v:rect>
                      <v:rect id="Rectangle 1086774855" o:spid="_x0000_s1061" style="position:absolute;left:3265;top:1723;width:10786;height:588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" fillcolor="#f2f2f2" strokecolor="#172c51" strokeweight="1pt">
                        <v:textbox>
                          <w:txbxContent>
                            <w:p w14:paraId="239BC174" w14:textId="77777777" w:rsidR="0087035A" w:rsidRPr="008261AA" w:rsidRDefault="0087035A" w:rsidP="0087035A">
                              <w:pPr>
                                <w:jc w:val="center"/>
                                <w:rPr>
                                  <w:rFonts w:ascii="Calibri" w:hAnsi="Calibri" w:cs="Calibri"/>
                                  <w:color w:val="000000"/>
                                </w:rPr>
                              </w:pPr>
                              <w:r w:rsidRPr="008261AA">
                                <w:rPr>
                                  <w:rFonts w:ascii="Calibri" w:hAnsi="Calibri" w:cs="Calibri"/>
                                  <w:color w:val="000000"/>
                                </w:rPr>
                                <w:t>Document submission</w:t>
                              </w:r>
                            </w:p>
                          </w:txbxContent>
                        </v:textbox>
                      </v:rect>
                      <w10:wrap anchorx="page" anchory="page"/>
                    </v:group>
                  </w:pict>
                </mc:Fallback>
              </mc:AlternateContent>
            </w:r>
          </w:p>
          <w:p w14:paraId="69E3F62A" w14:textId="77777777" w:rsidR="0087035A" w:rsidRPr="00A92693" w:rsidRDefault="0087035A" w:rsidP="0073645F">
            <w:pPr>
              <w:rPr>
                <w:rFonts w:ascii="Calibri" w:hAnsi="Calibri" w:cs="Calibri"/>
                <w:sz w:val="20"/>
                <w:szCs w:val="20"/>
              </w:rPr>
            </w:pPr>
          </w:p>
        </w:tc>
      </w:tr>
      <w:tr w:rsidR="0087035A" w:rsidRPr="00A92693" w14:paraId="4A42F20B" w14:textId="77777777" w:rsidTr="0073645F">
        <w:trPr>
          <w:trHeight w:val="809"/>
        </w:trPr>
        <w:tc>
          <w:tcPr>
            <w:tcW w:w="10306" w:type="dxa"/>
          </w:tcPr>
          <w:p w14:paraId="477E432E" w14:textId="77777777" w:rsidR="0087035A" w:rsidRDefault="0087035A" w:rsidP="0073645F">
            <w:pPr>
              <w:rPr>
                <w:rFonts w:ascii="Calibri" w:hAnsi="Calibri" w:cs="Calibri"/>
                <w:b/>
                <w:bCs/>
                <w:color w:val="000000"/>
                <w:sz w:val="20"/>
                <w:szCs w:val="20"/>
              </w:rPr>
            </w:pPr>
          </w:p>
          <w:p w14:paraId="51E409EF" w14:textId="77777777" w:rsidR="0087035A" w:rsidRDefault="0087035A" w:rsidP="0073645F">
            <w:pPr>
              <w:rPr>
                <w:rFonts w:ascii="Calibri" w:hAnsi="Calibri" w:cs="Calibri"/>
                <w:b/>
                <w:bCs/>
                <w:color w:val="000000"/>
                <w:sz w:val="20"/>
                <w:szCs w:val="20"/>
              </w:rPr>
            </w:pPr>
            <w:r w:rsidRPr="00A92693">
              <w:rPr>
                <w:rFonts w:ascii="Calibri" w:hAnsi="Calibri" w:cs="Calibri"/>
                <w:b/>
                <w:bCs/>
                <w:color w:val="000000"/>
                <w:sz w:val="20"/>
                <w:szCs w:val="20"/>
              </w:rPr>
              <w:t>REQUIRED DOCUMENTS</w:t>
            </w:r>
          </w:p>
          <w:p w14:paraId="345E07F1" w14:textId="77777777" w:rsidR="0087035A" w:rsidRPr="004128FF" w:rsidRDefault="0087035A" w:rsidP="0087035A">
            <w:pPr>
              <w:pStyle w:val="ListParagraph"/>
              <w:numPr>
                <w:ilvl w:val="0"/>
                <w:numId w:val="7"/>
              </w:numPr>
              <w:spacing w:after="160" w:line="278" w:lineRule="auto"/>
              <w:rPr>
                <w:rFonts w:asciiTheme="minorHAnsi" w:hAnsiTheme="minorHAnsi" w:cstheme="minorHAnsi"/>
              </w:rPr>
            </w:pPr>
            <w:r w:rsidRPr="004128FF">
              <w:rPr>
                <w:rFonts w:asciiTheme="minorHAnsi" w:hAnsiTheme="minorHAnsi" w:cstheme="minorHAnsi"/>
              </w:rPr>
              <w:t>Proof of Identity</w:t>
            </w:r>
          </w:p>
          <w:p w14:paraId="16637488" w14:textId="77777777" w:rsidR="0087035A" w:rsidRPr="004128FF" w:rsidRDefault="0087035A" w:rsidP="0087035A">
            <w:pPr>
              <w:pStyle w:val="ListParagraph"/>
              <w:numPr>
                <w:ilvl w:val="0"/>
                <w:numId w:val="7"/>
              </w:numPr>
              <w:spacing w:after="160" w:line="278" w:lineRule="auto"/>
              <w:rPr>
                <w:rFonts w:asciiTheme="minorHAnsi" w:hAnsiTheme="minorHAnsi" w:cstheme="minorHAnsi"/>
              </w:rPr>
            </w:pPr>
            <w:r w:rsidRPr="004128FF">
              <w:rPr>
                <w:rFonts w:asciiTheme="minorHAnsi" w:hAnsiTheme="minorHAnsi" w:cstheme="minorHAnsi"/>
              </w:rPr>
              <w:t>Proof of Address</w:t>
            </w:r>
          </w:p>
          <w:p w14:paraId="007A3FEE" w14:textId="77777777" w:rsidR="0087035A" w:rsidRPr="00275578" w:rsidRDefault="0087035A" w:rsidP="0087035A">
            <w:pPr>
              <w:pStyle w:val="ListParagraph"/>
              <w:numPr>
                <w:ilvl w:val="0"/>
                <w:numId w:val="7"/>
              </w:numPr>
              <w:spacing w:line="278" w:lineRule="auto"/>
            </w:pPr>
            <w:r w:rsidRPr="004128FF">
              <w:rPr>
                <w:rFonts w:asciiTheme="minorHAnsi" w:hAnsiTheme="minorHAnsi" w:cstheme="minorHAnsi"/>
              </w:rPr>
              <w:t>Passport Size Photo</w:t>
            </w:r>
          </w:p>
          <w:p w14:paraId="6CF33B9D" w14:textId="77777777" w:rsidR="0087035A" w:rsidRPr="00275578" w:rsidRDefault="0087035A" w:rsidP="0073645F">
            <w:pPr>
              <w:spacing w:line="278" w:lineRule="auto"/>
            </w:pPr>
          </w:p>
        </w:tc>
      </w:tr>
      <w:bookmarkEnd w:id="26"/>
    </w:tbl>
    <w:p w14:paraId="41413D4A" w14:textId="77777777" w:rsidR="00044E58" w:rsidRPr="00044E58" w:rsidRDefault="00044E58" w:rsidP="00044E58">
      <w:pPr>
        <w:rPr>
          <w:lang w:val="es-MX" w:eastAsia="fr-FR"/>
        </w:rPr>
      </w:pPr>
    </w:p>
    <w:sectPr w:rsidR="00044E58" w:rsidRPr="00044E58" w:rsidSect="00A3588B">
      <w:footerReference w:type="default" r:id="rId19"/>
      <w:pgSz w:w="12240" w:h="15840"/>
      <w:pgMar w:top="1440" w:right="1440" w:bottom="1440" w:left="1440" w:header="720" w:footer="720" w:gutter="0"/>
      <w:pgNumType w:fmt="numberInDash" w:chapStyle="1"/>
      <w:cols w:space="720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comment w:id="0" w:author="Dharani Thangarasu" w:date="2021-09-13T18:16:00Z" w:initials="DT">
    <w:p w14:paraId="65FA8F62" w14:textId="26BC6150" w:rsidR="006D04DC" w:rsidRDefault="006D04DC">
      <w:pPr>
        <w:pStyle w:val="CommentText"/>
      </w:pPr>
      <w:r>
        <w:rPr>
          <w:rStyle w:val="CommentReference"/>
        </w:rPr>
        <w:annotationRef/>
      </w:r>
      <w:r>
        <w:t>Please add some more contents.</w:t>
      </w:r>
    </w:p>
  </w:comment>
  <w:comment w:id="1" w:author="Ramaraj Marimuthu" w:date="2021-09-14T10:59:00Z" w:initials="RM">
    <w:p w14:paraId="0F9AD5CA" w14:textId="3FA586BC" w:rsidR="00321D17" w:rsidRDefault="00321D17">
      <w:pPr>
        <w:pStyle w:val="CommentText"/>
      </w:pPr>
      <w:r>
        <w:rPr>
          <w:rStyle w:val="CommentReference"/>
        </w:rPr>
        <w:annotationRef/>
      </w:r>
      <w:r>
        <w:t>Added new content</w:t>
      </w:r>
    </w:p>
  </w:comment>
  <w:comment w:id="6" w:author="Dharani Thangarasu" w:date="2021-09-13T18:16:00Z" w:initials="DT">
    <w:p w14:paraId="1C6537C3" w14:textId="77777777" w:rsidR="006D04DC" w:rsidRDefault="006D04DC" w:rsidP="006D04DC">
      <w:pPr>
        <w:pStyle w:val="CommentText"/>
      </w:pPr>
      <w:r>
        <w:rPr>
          <w:rStyle w:val="CommentReference"/>
        </w:rPr>
        <w:annotationRef/>
      </w:r>
      <w:r>
        <w:t>Can you please resolve the spell check errors here?</w:t>
      </w:r>
    </w:p>
    <w:p w14:paraId="7A1799F1" w14:textId="7218FAA5" w:rsidR="006D04DC" w:rsidRDefault="006D04DC">
      <w:pPr>
        <w:pStyle w:val="CommentText"/>
      </w:pPr>
    </w:p>
  </w:comment>
  <w:comment w:id="22" w:author="Dharani Thangarasu" w:date="2021-09-13T18:17:00Z" w:initials="DT">
    <w:p w14:paraId="4D4FF907" w14:textId="55445A16" w:rsidR="006D04DC" w:rsidRDefault="006D04DC">
      <w:pPr>
        <w:pStyle w:val="CommentText"/>
      </w:pPr>
      <w:r>
        <w:rPr>
          <w:rStyle w:val="CommentReference"/>
        </w:rPr>
        <w:annotationRef/>
      </w:r>
      <w:r>
        <w:t>Is this is the right company name?</w:t>
      </w:r>
    </w:p>
  </w:comment>
  <w:comment w:id="23" w:author="Ramaraj Marimuthu" w:date="2021-09-14T11:00:00Z" w:initials="RM">
    <w:p w14:paraId="4906125C" w14:textId="744F38A5" w:rsidR="0094731B" w:rsidRDefault="0094731B">
      <w:pPr>
        <w:pStyle w:val="CommentText"/>
      </w:pPr>
      <w:r>
        <w:rPr>
          <w:rStyle w:val="CommentReference"/>
        </w:rPr>
        <w:annotationRef/>
      </w:r>
      <w:r>
        <w:t>No. Please modify the company name as we discussed.</w:t>
      </w:r>
    </w:p>
  </w:comment>
  <w:comment w:id="24" w:author="Dharani Thangarasu" w:date="2021-09-14T13:01:00Z" w:initials="DT">
    <w:p w14:paraId="6214AA4C" w14:textId="51587F72" w:rsidR="00AA0BF0" w:rsidRDefault="00AA0BF0">
      <w:pPr>
        <w:pStyle w:val="CommentText"/>
      </w:pPr>
      <w:r>
        <w:rPr>
          <w:rStyle w:val="CommentReference"/>
        </w:rPr>
        <w:annotationRef/>
      </w:r>
      <w:r>
        <w:t>Modified the company name.</w:t>
      </w:r>
    </w:p>
  </w:comment>
  <w:comment w:id="25" w:author="Dharani Thangarasu" w:date="2021-09-13T18:17:00Z" w:initials="DT">
    <w:p w14:paraId="3EEBE041" w14:textId="77777777" w:rsidR="006D04DC" w:rsidRDefault="006D04DC" w:rsidP="006D04DC">
      <w:pPr>
        <w:pStyle w:val="CommentText"/>
      </w:pPr>
      <w:r>
        <w:rPr>
          <w:rStyle w:val="CommentReference"/>
        </w:rPr>
        <w:annotationRef/>
      </w:r>
      <w:r>
        <w:t>Please modify the address like below,</w:t>
      </w:r>
    </w:p>
    <w:p w14:paraId="7A06F6DA" w14:textId="77777777" w:rsidR="006D04DC" w:rsidRDefault="006D04DC" w:rsidP="006D04DC">
      <w:pPr>
        <w:pStyle w:val="CommentText"/>
      </w:pPr>
    </w:p>
    <w:p w14:paraId="7838EFD8" w14:textId="77777777" w:rsidR="006D04DC" w:rsidRDefault="006D04DC" w:rsidP="006D04DC">
      <w:pPr>
        <w:pStyle w:val="CommentText"/>
        <w:rPr>
          <w:noProof/>
          <w:sz w:val="22"/>
          <w:szCs w:val="22"/>
        </w:rPr>
      </w:pPr>
      <w:r>
        <w:rPr>
          <w:noProof/>
          <w:sz w:val="22"/>
          <w:szCs w:val="22"/>
        </w:rPr>
        <w:t>9-8 Sekimai Musashino-shi,</w:t>
      </w:r>
    </w:p>
    <w:p w14:paraId="3B562BFA" w14:textId="77777777" w:rsidR="006D04DC" w:rsidRDefault="006D04DC" w:rsidP="006D04DC">
      <w:pPr>
        <w:pStyle w:val="CommentText"/>
        <w:rPr>
          <w:noProof/>
          <w:sz w:val="22"/>
          <w:szCs w:val="22"/>
        </w:rPr>
      </w:pPr>
      <w:r>
        <w:rPr>
          <w:noProof/>
          <w:sz w:val="22"/>
          <w:szCs w:val="22"/>
        </w:rPr>
        <w:t>707 Oxford Rd,</w:t>
      </w:r>
    </w:p>
    <w:p w14:paraId="73E1EF0F" w14:textId="77777777" w:rsidR="006D04DC" w:rsidRDefault="006D04DC" w:rsidP="006D04DC">
      <w:pPr>
        <w:pStyle w:val="CommentText"/>
        <w:rPr>
          <w:noProof/>
          <w:sz w:val="22"/>
          <w:szCs w:val="22"/>
        </w:rPr>
      </w:pPr>
      <w:r>
        <w:rPr>
          <w:noProof/>
          <w:sz w:val="22"/>
          <w:szCs w:val="22"/>
        </w:rPr>
        <w:t>Kaloadagatan, Göteborg,</w:t>
      </w:r>
    </w:p>
    <w:p w14:paraId="3CF7A872" w14:textId="3D9CF91A" w:rsidR="006D04DC" w:rsidRDefault="006D04DC" w:rsidP="006D04DC">
      <w:pPr>
        <w:pStyle w:val="CommentText"/>
      </w:pPr>
      <w:r>
        <w:rPr>
          <w:noProof/>
          <w:sz w:val="22"/>
          <w:szCs w:val="22"/>
        </w:rPr>
        <w:t>Sweden.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5:commentEx w15:paraId="65FA8F62" w15:done="0"/>
  <w15:commentEx w15:paraId="0F9AD5CA" w15:paraIdParent="65FA8F62" w15:done="0"/>
  <w15:commentEx w15:paraId="7A1799F1" w15:done="0"/>
  <w15:commentEx w15:paraId="4D4FF907" w15:done="0"/>
  <w15:commentEx w15:paraId="4906125C" w15:paraIdParent="4D4FF907" w15:done="0"/>
  <w15:commentEx w15:paraId="6214AA4C" w15:paraIdParent="4D4FF907" w15:done="0"/>
  <w15:commentEx w15:paraId="3CF7A872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cr="http://schemas.microsoft.com/office/comments/2020/reactions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cr w16du wp14">
  <w16cex:commentExtensible w16cex:durableId="24EA1405" w16cex:dateUtc="2021-09-13T12:46:00Z"/>
  <w16cex:commentExtensible w16cex:durableId="24EAFF03" w16cex:dateUtc="2021-09-14T05:29:00Z"/>
  <w16cex:commentExtensible w16cex:durableId="24EA141B" w16cex:dateUtc="2021-09-13T12:46:00Z"/>
  <w16cex:commentExtensible w16cex:durableId="24EA1431" w16cex:dateUtc="2021-09-13T12:47:00Z"/>
  <w16cex:commentExtensible w16cex:durableId="24EAFF45" w16cex:dateUtc="2021-09-14T05:30:00Z"/>
  <w16cex:commentExtensible w16cex:durableId="24EB1BBF" w16cex:dateUtc="2021-09-14T07:31:00Z"/>
  <w16cex:commentExtensible w16cex:durableId="24EA1441" w16cex:dateUtc="2021-09-13T12:47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6cid:commentId w16cid:paraId="65FA8F62" w16cid:durableId="24EA1405"/>
  <w16cid:commentId w16cid:paraId="0F9AD5CA" w16cid:durableId="24EAFF03"/>
  <w16cid:commentId w16cid:paraId="7A1799F1" w16cid:durableId="24EA141B"/>
  <w16cid:commentId w16cid:paraId="4D4FF907" w16cid:durableId="24EA1431"/>
  <w16cid:commentId w16cid:paraId="4906125C" w16cid:durableId="24EAFF45"/>
  <w16cid:commentId w16cid:paraId="6214AA4C" w16cid:durableId="24EB1BBF"/>
  <w16cid:commentId w16cid:paraId="3CF7A872" w16cid:durableId="24EA1441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F1734B8" w14:textId="77777777" w:rsidR="00EF2D3D" w:rsidRDefault="00EF2D3D">
      <w:r>
        <w:separator/>
      </w:r>
    </w:p>
  </w:endnote>
  <w:endnote w:type="continuationSeparator" w:id="0">
    <w:p w14:paraId="3C919CBE" w14:textId="77777777" w:rsidR="00EF2D3D" w:rsidRDefault="00EF2D3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A980C2B3-C4EB-45DA-8D3A-4A5A2D89A475}"/>
    <w:embedBold r:id="rId2" w:fontKey="{719D9487-620F-40D3-A2E5-44BB2F030373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3" w:fontKey="{30E13CB7-8563-424B-8B6B-122BF6212411}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4" w:fontKey="{3C1026DB-4623-4EC3-9991-B160BCC87008}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PMingLiU">
    <w:altName w:val="新細明體"/>
    <w:panose1 w:val="02010601000101010101"/>
    <w:charset w:val="88"/>
    <w:family w:val="roman"/>
    <w:pitch w:val="variable"/>
    <w:sig w:usb0="A00002FF" w:usb1="28CFFCFA" w:usb2="00000016" w:usb3="00000000" w:csb0="0010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5" w:fontKey="{66093CBA-29C3-4AA3-AB2C-D82C09F73DE2}"/>
    <w:embedItalic r:id="rId6" w:fontKey="{DAD3C45A-C0FE-48AD-AD05-6EA54BB37DF5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054919605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18B860AC" w14:textId="5D4CA62F" w:rsidR="00A3588B" w:rsidRDefault="00A3588B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3C12BE8E" w14:textId="77777777" w:rsidR="00A3588B" w:rsidRDefault="00A3588B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A110056" w14:textId="77777777" w:rsidR="00EF2D3D" w:rsidRDefault="00EF2D3D">
      <w:r>
        <w:separator/>
      </w:r>
    </w:p>
  </w:footnote>
  <w:footnote w:type="continuationSeparator" w:id="0">
    <w:p w14:paraId="6B910C20" w14:textId="77777777" w:rsidR="00EF2D3D" w:rsidRDefault="00EF2D3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121" type="#_x0000_t75" style="width:11.2pt;height:11.2pt;visibility:visible;mso-wrap-style:square" o:bullet="t">
        <v:imagedata r:id="rId1" o:title=""/>
      </v:shape>
    </w:pict>
  </w:numPicBullet>
  <w:abstractNum w:abstractNumId="0" w15:restartNumberingAfterBreak="0">
    <w:nsid w:val="109A17AE"/>
    <w:multiLevelType w:val="hybridMultilevel"/>
    <w:tmpl w:val="698A49C0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AC06F2B"/>
    <w:multiLevelType w:val="hybridMultilevel"/>
    <w:tmpl w:val="266A3112"/>
    <w:lvl w:ilvl="0" w:tplc="D5D4C00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4"/>
        <w:szCs w:val="24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F472F70"/>
    <w:multiLevelType w:val="multilevel"/>
    <w:tmpl w:val="21B8D4C8"/>
    <w:lvl w:ilvl="0">
      <w:start w:val="1"/>
      <w:numFmt w:val="decimal"/>
      <w:lvlText w:val="%1."/>
      <w:lvlJc w:val="left"/>
      <w:pPr>
        <w:ind w:left="720"/>
      </w:pPr>
      <w:rPr>
        <w:rFonts w:ascii="Times New Roman" w:eastAsia="Times New Roman" w:hAnsi="Times New Roman" w:cs="Times New Roman"/>
      </w:rPr>
    </w:lvl>
    <w:lvl w:ilvl="1">
      <w:start w:val="1"/>
      <w:numFmt w:val="lowerLetter"/>
      <w:lvlText w:val="%2."/>
      <w:lvlJc w:val="right"/>
      <w:pPr>
        <w:ind w:left="1440"/>
      </w:pPr>
      <w:rPr>
        <w:rFonts w:ascii="Times New Roman" w:eastAsia="Times New Roman" w:hAnsi="Times New Roman" w:cs="Times New Roman"/>
      </w:rPr>
    </w:lvl>
    <w:lvl w:ilvl="2">
      <w:start w:val="1"/>
      <w:numFmt w:val="lowerRoman"/>
      <w:lvlText w:val="%3."/>
      <w:lvlJc w:val="left"/>
      <w:pPr>
        <w:ind w:left="2160"/>
      </w:pPr>
      <w:rPr>
        <w:rFonts w:ascii="Times New Roman" w:eastAsia="Times New Roman" w:hAnsi="Times New Roman" w:cs="Times New Roman"/>
      </w:rPr>
    </w:lvl>
    <w:lvl w:ilvl="3">
      <w:start w:val="1"/>
      <w:numFmt w:val="decimal"/>
      <w:lvlText w:val="%4."/>
      <w:lvlJc w:val="left"/>
      <w:pPr>
        <w:ind w:left="2880"/>
      </w:pPr>
      <w:rPr>
        <w:rFonts w:ascii="Times New Roman" w:eastAsia="Times New Roman" w:hAnsi="Times New Roman" w:cs="Times New Roman"/>
      </w:rPr>
    </w:lvl>
    <w:lvl w:ilvl="4">
      <w:start w:val="1"/>
      <w:numFmt w:val="lowerLetter"/>
      <w:lvlText w:val="%5."/>
      <w:lvlJc w:val="right"/>
      <w:pPr>
        <w:ind w:left="3600"/>
      </w:pPr>
      <w:rPr>
        <w:rFonts w:ascii="Times New Roman" w:eastAsia="Times New Roman" w:hAnsi="Times New Roman" w:cs="Times New Roman"/>
      </w:rPr>
    </w:lvl>
    <w:lvl w:ilvl="5">
      <w:start w:val="1"/>
      <w:numFmt w:val="lowerRoman"/>
      <w:lvlText w:val="%6."/>
      <w:lvlJc w:val="left"/>
      <w:pPr>
        <w:ind w:left="4320"/>
      </w:pPr>
      <w:rPr>
        <w:rFonts w:ascii="Times New Roman" w:eastAsia="Times New Roman" w:hAnsi="Times New Roman" w:cs="Times New Roman"/>
      </w:rPr>
    </w:lvl>
    <w:lvl w:ilvl="6">
      <w:start w:val="1"/>
      <w:numFmt w:val="decimal"/>
      <w:lvlText w:val="%7."/>
      <w:lvlJc w:val="left"/>
      <w:pPr>
        <w:ind w:left="5040"/>
      </w:pPr>
      <w:rPr>
        <w:rFonts w:ascii="Times New Roman" w:eastAsia="Times New Roman" w:hAnsi="Times New Roman" w:cs="Times New Roman"/>
      </w:rPr>
    </w:lvl>
    <w:lvl w:ilvl="7">
      <w:start w:val="1"/>
      <w:numFmt w:val="lowerLetter"/>
      <w:lvlText w:val="%8."/>
      <w:lvlJc w:val="right"/>
      <w:pPr>
        <w:ind w:left="5760"/>
      </w:pPr>
      <w:rPr>
        <w:rFonts w:ascii="Times New Roman" w:eastAsia="Times New Roman" w:hAnsi="Times New Roman" w:cs="Times New Roman"/>
      </w:rPr>
    </w:lvl>
    <w:lvl w:ilvl="8">
      <w:start w:val="1"/>
      <w:numFmt w:val="lowerRoman"/>
      <w:lvlText w:val="%9."/>
      <w:lvlJc w:val="left"/>
      <w:pPr>
        <w:ind w:left="6480"/>
      </w:pPr>
      <w:rPr>
        <w:rFonts w:ascii="Times New Roman" w:eastAsia="Times New Roman" w:hAnsi="Times New Roman" w:cs="Times New Roman"/>
      </w:rPr>
    </w:lvl>
  </w:abstractNum>
  <w:abstractNum w:abstractNumId="3" w15:restartNumberingAfterBreak="0">
    <w:nsid w:val="4FF957B7"/>
    <w:multiLevelType w:val="multilevel"/>
    <w:tmpl w:val="9D8C93C8"/>
    <w:lvl w:ilvl="0">
      <w:start w:val="1"/>
      <w:numFmt w:val="bullet"/>
      <w:lvlText w:val=""/>
      <w:lvlJc w:val="left"/>
      <w:pPr>
        <w:ind w:left="720"/>
      </w:pPr>
      <w:rPr>
        <w:rFonts w:ascii="Symbol" w:eastAsia="Symbol" w:hAnsi="Symbol" w:cs="Symbol"/>
      </w:rPr>
    </w:lvl>
    <w:lvl w:ilvl="1">
      <w:start w:val="1"/>
      <w:numFmt w:val="bullet"/>
      <w:lvlText w:val="o"/>
      <w:lvlJc w:val="left"/>
      <w:pPr>
        <w:ind w:left="1440"/>
      </w:pPr>
      <w:rPr>
        <w:rFonts w:ascii="Courier New" w:eastAsia="Courier New" w:hAnsi="Courier New" w:cs="Courier New"/>
      </w:rPr>
    </w:lvl>
    <w:lvl w:ilvl="2">
      <w:start w:val="1"/>
      <w:numFmt w:val="bullet"/>
      <w:lvlText w:val=""/>
      <w:lvlJc w:val="left"/>
      <w:pPr>
        <w:ind w:left="2160"/>
      </w:pPr>
      <w:rPr>
        <w:rFonts w:ascii="Wingdings" w:eastAsia="Wingdings" w:hAnsi="Wingdings" w:cs="Wingdings"/>
      </w:rPr>
    </w:lvl>
    <w:lvl w:ilvl="3">
      <w:start w:val="1"/>
      <w:numFmt w:val="bullet"/>
      <w:lvlText w:val=""/>
      <w:lvlJc w:val="left"/>
      <w:pPr>
        <w:ind w:left="2880"/>
      </w:pPr>
      <w:rPr>
        <w:rFonts w:ascii="Symbol" w:eastAsia="Symbol" w:hAnsi="Symbol" w:cs="Symbol"/>
      </w:rPr>
    </w:lvl>
    <w:lvl w:ilvl="4">
      <w:start w:val="1"/>
      <w:numFmt w:val="bullet"/>
      <w:lvlText w:val="o"/>
      <w:lvlJc w:val="left"/>
      <w:pPr>
        <w:ind w:left="3600"/>
      </w:pPr>
      <w:rPr>
        <w:rFonts w:ascii="Courier New" w:eastAsia="Courier New" w:hAnsi="Courier New" w:cs="Courier New"/>
      </w:rPr>
    </w:lvl>
    <w:lvl w:ilvl="5">
      <w:start w:val="1"/>
      <w:numFmt w:val="bullet"/>
      <w:lvlText w:val=""/>
      <w:lvlJc w:val="left"/>
      <w:pPr>
        <w:ind w:left="4320"/>
      </w:pPr>
      <w:rPr>
        <w:rFonts w:ascii="Wingdings" w:eastAsia="Wingdings" w:hAnsi="Wingdings" w:cs="Wingdings"/>
      </w:rPr>
    </w:lvl>
    <w:lvl w:ilvl="6">
      <w:start w:val="1"/>
      <w:numFmt w:val="bullet"/>
      <w:lvlText w:val=""/>
      <w:lvlJc w:val="left"/>
      <w:pPr>
        <w:ind w:left="5040"/>
      </w:pPr>
      <w:rPr>
        <w:rFonts w:ascii="Symbol" w:eastAsia="Symbol" w:hAnsi="Symbol" w:cs="Symbol"/>
      </w:rPr>
    </w:lvl>
    <w:lvl w:ilvl="7">
      <w:start w:val="1"/>
      <w:numFmt w:val="bullet"/>
      <w:lvlText w:val="o"/>
      <w:lvlJc w:val="left"/>
      <w:pPr>
        <w:ind w:left="5760"/>
      </w:pPr>
      <w:rPr>
        <w:rFonts w:ascii="Courier New" w:eastAsia="Courier New" w:hAnsi="Courier New" w:cs="Courier New"/>
      </w:rPr>
    </w:lvl>
    <w:lvl w:ilvl="8">
      <w:start w:val="1"/>
      <w:numFmt w:val="bullet"/>
      <w:lvlText w:val=""/>
      <w:lvlJc w:val="left"/>
      <w:pPr>
        <w:ind w:left="6480"/>
      </w:pPr>
      <w:rPr>
        <w:rFonts w:ascii="Wingdings" w:eastAsia="Wingdings" w:hAnsi="Wingdings" w:cs="Wingdings"/>
      </w:rPr>
    </w:lvl>
  </w:abstractNum>
  <w:abstractNum w:abstractNumId="4" w15:restartNumberingAfterBreak="0">
    <w:nsid w:val="51795F4D"/>
    <w:multiLevelType w:val="hybridMultilevel"/>
    <w:tmpl w:val="8994675A"/>
    <w:lvl w:ilvl="0" w:tplc="04090001">
      <w:start w:val="1"/>
      <w:numFmt w:val="bullet"/>
      <w:lvlText w:val=""/>
      <w:lvlJc w:val="left"/>
      <w:pPr>
        <w:ind w:left="96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68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40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12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84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56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28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00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720" w:hanging="360"/>
      </w:pPr>
      <w:rPr>
        <w:rFonts w:ascii="Wingdings" w:hAnsi="Wingdings" w:hint="default"/>
      </w:rPr>
    </w:lvl>
  </w:abstractNum>
  <w:abstractNum w:abstractNumId="5" w15:restartNumberingAfterBreak="0">
    <w:nsid w:val="588B0D98"/>
    <w:multiLevelType w:val="hybridMultilevel"/>
    <w:tmpl w:val="65CCD55A"/>
    <w:lvl w:ilvl="0" w:tplc="863C26EC">
      <w:start w:val="1"/>
      <w:numFmt w:val="numberInDash"/>
      <w:lvlText w:val="%1."/>
      <w:lvlJc w:val="left"/>
      <w:pPr>
        <w:ind w:left="360" w:hanging="360"/>
      </w:pPr>
      <w:rPr>
        <w:rFonts w:asciiTheme="minorHAnsi" w:hAnsiTheme="minorHAnsi" w:cstheme="minorHAnsi"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 w15:restartNumberingAfterBreak="0">
    <w:nsid w:val="5DA14698"/>
    <w:multiLevelType w:val="hybridMultilevel"/>
    <w:tmpl w:val="F9C488D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2676665">
    <w:abstractNumId w:val="2"/>
  </w:num>
  <w:num w:numId="2" w16cid:durableId="879585562">
    <w:abstractNumId w:val="3"/>
  </w:num>
  <w:num w:numId="3" w16cid:durableId="1232278916">
    <w:abstractNumId w:val="4"/>
  </w:num>
  <w:num w:numId="4" w16cid:durableId="1919050320">
    <w:abstractNumId w:val="0"/>
  </w:num>
  <w:num w:numId="5" w16cid:durableId="1061100736">
    <w:abstractNumId w:val="0"/>
  </w:num>
  <w:num w:numId="6" w16cid:durableId="754327159">
    <w:abstractNumId w:val="6"/>
  </w:num>
  <w:num w:numId="7" w16cid:durableId="551430001">
    <w:abstractNumId w:val="5"/>
  </w:num>
  <w:num w:numId="8" w16cid:durableId="773138906">
    <w:abstractNumId w:val="1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5:person w15:author="Dharani Thangarasu">
    <w15:presenceInfo w15:providerId="AD" w15:userId="S::dharani.thangarasu@syncfusion.com::ec3e667c-c4d0-474c-930e-15487e61f70f"/>
  </w15:person>
  <w15:person w15:author="Ramaraj Marimuthu">
    <w15:presenceInfo w15:providerId="AD" w15:userId="S::ramaraj.marimuthu@syncfusion.com::8d5108a7-6fd0-455e-a4b3-e205c5420ca3"/>
  </w15:person>
  <w15:person w15:author="Selvarathinam Muthu">
    <w15:presenceInfo w15:providerId="AD" w15:userId="S-1-5-21-1415224841-4160497810-138773753-4802"/>
  </w15:person>
  <w15:person w15:author="Ramaraj Marimuthu [2]">
    <w15:presenceInfo w15:providerId="None" w15:userId="Ramaraj Marimuthu"/>
  </w15:person>
  <w15:person w15:author="Suriya Balamurugan">
    <w15:presenceInfo w15:providerId="AD" w15:userId="S::suriya.balamurugan@syncfusion.com::8a401894-a263-489f-a7ae-4271582ea131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0"/>
  <w:embedTrueTypeFonts/>
  <w:proofState w:spelling="clean" w:grammar="clean"/>
  <w:trackRevisions/>
  <w:defaultTabStop w:val="720"/>
  <w:characterSpacingControl w:val="doNotCompress"/>
  <w:savePreviewPicture/>
  <w:hdrShapeDefaults>
    <o:shapedefaults v:ext="edit" spidmax="2050"/>
  </w:hdrShapeDefaults>
  <w:footnotePr>
    <w:footnote w:id="-1"/>
    <w:footnote w:id="0"/>
  </w:footnotePr>
  <w:endnotePr>
    <w:pos w:val="sectEnd"/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717768"/>
    <w:rsid w:val="00007909"/>
    <w:rsid w:val="00015B4F"/>
    <w:rsid w:val="00027397"/>
    <w:rsid w:val="0004407A"/>
    <w:rsid w:val="00044E58"/>
    <w:rsid w:val="0004698E"/>
    <w:rsid w:val="000513A1"/>
    <w:rsid w:val="00073FBF"/>
    <w:rsid w:val="00090C70"/>
    <w:rsid w:val="000962B6"/>
    <w:rsid w:val="000A39C9"/>
    <w:rsid w:val="000B298E"/>
    <w:rsid w:val="000C25A3"/>
    <w:rsid w:val="000D798A"/>
    <w:rsid w:val="000E5085"/>
    <w:rsid w:val="000F2B4F"/>
    <w:rsid w:val="000F648B"/>
    <w:rsid w:val="00101322"/>
    <w:rsid w:val="00101BD8"/>
    <w:rsid w:val="001119AE"/>
    <w:rsid w:val="00112978"/>
    <w:rsid w:val="00122820"/>
    <w:rsid w:val="00164B66"/>
    <w:rsid w:val="00180511"/>
    <w:rsid w:val="00182312"/>
    <w:rsid w:val="001921BE"/>
    <w:rsid w:val="00192F7B"/>
    <w:rsid w:val="00195B01"/>
    <w:rsid w:val="001A4E73"/>
    <w:rsid w:val="001A7C08"/>
    <w:rsid w:val="001A7E39"/>
    <w:rsid w:val="001B146E"/>
    <w:rsid w:val="001B4F73"/>
    <w:rsid w:val="001D38BF"/>
    <w:rsid w:val="001E12B8"/>
    <w:rsid w:val="001F1E6A"/>
    <w:rsid w:val="001F7D00"/>
    <w:rsid w:val="00214E12"/>
    <w:rsid w:val="00234A92"/>
    <w:rsid w:val="002428C7"/>
    <w:rsid w:val="00281526"/>
    <w:rsid w:val="00283BCF"/>
    <w:rsid w:val="00285645"/>
    <w:rsid w:val="00285CFF"/>
    <w:rsid w:val="00294619"/>
    <w:rsid w:val="002A0BBC"/>
    <w:rsid w:val="002A4306"/>
    <w:rsid w:val="002A59E7"/>
    <w:rsid w:val="002C388B"/>
    <w:rsid w:val="0031324D"/>
    <w:rsid w:val="00317063"/>
    <w:rsid w:val="00321D17"/>
    <w:rsid w:val="00325919"/>
    <w:rsid w:val="00330D3E"/>
    <w:rsid w:val="00337F02"/>
    <w:rsid w:val="003422F6"/>
    <w:rsid w:val="00370E1E"/>
    <w:rsid w:val="00374AF3"/>
    <w:rsid w:val="003963A9"/>
    <w:rsid w:val="003A7109"/>
    <w:rsid w:val="003B2670"/>
    <w:rsid w:val="003C164D"/>
    <w:rsid w:val="003E25B4"/>
    <w:rsid w:val="003F3805"/>
    <w:rsid w:val="00411634"/>
    <w:rsid w:val="0041196C"/>
    <w:rsid w:val="00414B03"/>
    <w:rsid w:val="00435804"/>
    <w:rsid w:val="00437F20"/>
    <w:rsid w:val="00446402"/>
    <w:rsid w:val="004668D1"/>
    <w:rsid w:val="004914F3"/>
    <w:rsid w:val="0049215C"/>
    <w:rsid w:val="004D0229"/>
    <w:rsid w:val="004D6234"/>
    <w:rsid w:val="004F267D"/>
    <w:rsid w:val="00502160"/>
    <w:rsid w:val="0050669F"/>
    <w:rsid w:val="00531BC2"/>
    <w:rsid w:val="00532553"/>
    <w:rsid w:val="00546C89"/>
    <w:rsid w:val="005648E8"/>
    <w:rsid w:val="00570E25"/>
    <w:rsid w:val="005B1BBA"/>
    <w:rsid w:val="005B5FD4"/>
    <w:rsid w:val="005D1C52"/>
    <w:rsid w:val="005F3993"/>
    <w:rsid w:val="005F7657"/>
    <w:rsid w:val="00610BCF"/>
    <w:rsid w:val="00622FEE"/>
    <w:rsid w:val="0064392D"/>
    <w:rsid w:val="0065014A"/>
    <w:rsid w:val="00660EFA"/>
    <w:rsid w:val="006753E1"/>
    <w:rsid w:val="006838B2"/>
    <w:rsid w:val="00683DC9"/>
    <w:rsid w:val="00687EC7"/>
    <w:rsid w:val="00693333"/>
    <w:rsid w:val="00693794"/>
    <w:rsid w:val="00696505"/>
    <w:rsid w:val="006A5DD2"/>
    <w:rsid w:val="006A6C0A"/>
    <w:rsid w:val="006A7945"/>
    <w:rsid w:val="006D04DC"/>
    <w:rsid w:val="006D1365"/>
    <w:rsid w:val="00700675"/>
    <w:rsid w:val="00717768"/>
    <w:rsid w:val="007228A6"/>
    <w:rsid w:val="007619F4"/>
    <w:rsid w:val="007857A5"/>
    <w:rsid w:val="0079301A"/>
    <w:rsid w:val="00795CB7"/>
    <w:rsid w:val="007A27EE"/>
    <w:rsid w:val="007A533D"/>
    <w:rsid w:val="007B5357"/>
    <w:rsid w:val="007D1045"/>
    <w:rsid w:val="007D13CF"/>
    <w:rsid w:val="007D3C19"/>
    <w:rsid w:val="007D5D3B"/>
    <w:rsid w:val="007E438F"/>
    <w:rsid w:val="007F6F32"/>
    <w:rsid w:val="00810334"/>
    <w:rsid w:val="008448EC"/>
    <w:rsid w:val="0086099C"/>
    <w:rsid w:val="00865A7F"/>
    <w:rsid w:val="0087035A"/>
    <w:rsid w:val="008747EB"/>
    <w:rsid w:val="00881A9E"/>
    <w:rsid w:val="008A00D0"/>
    <w:rsid w:val="008A72FF"/>
    <w:rsid w:val="008B0D5A"/>
    <w:rsid w:val="008E7D62"/>
    <w:rsid w:val="0090318F"/>
    <w:rsid w:val="0091026C"/>
    <w:rsid w:val="00921B6C"/>
    <w:rsid w:val="0092727B"/>
    <w:rsid w:val="0093168B"/>
    <w:rsid w:val="009343AB"/>
    <w:rsid w:val="00942190"/>
    <w:rsid w:val="0094731B"/>
    <w:rsid w:val="009502FA"/>
    <w:rsid w:val="009515EE"/>
    <w:rsid w:val="009704E0"/>
    <w:rsid w:val="00972AAE"/>
    <w:rsid w:val="00984572"/>
    <w:rsid w:val="00987475"/>
    <w:rsid w:val="009A1241"/>
    <w:rsid w:val="009A5343"/>
    <w:rsid w:val="009C66E5"/>
    <w:rsid w:val="009E2FC7"/>
    <w:rsid w:val="009F2674"/>
    <w:rsid w:val="00A03181"/>
    <w:rsid w:val="00A3588B"/>
    <w:rsid w:val="00A3746E"/>
    <w:rsid w:val="00A4357C"/>
    <w:rsid w:val="00A62247"/>
    <w:rsid w:val="00A7193C"/>
    <w:rsid w:val="00A7274B"/>
    <w:rsid w:val="00A92AFB"/>
    <w:rsid w:val="00AA0BF0"/>
    <w:rsid w:val="00AD42D8"/>
    <w:rsid w:val="00AF6E60"/>
    <w:rsid w:val="00B01BC5"/>
    <w:rsid w:val="00B100DC"/>
    <w:rsid w:val="00B2560C"/>
    <w:rsid w:val="00B307C0"/>
    <w:rsid w:val="00B74E2E"/>
    <w:rsid w:val="00B76316"/>
    <w:rsid w:val="00B87ED0"/>
    <w:rsid w:val="00B94A39"/>
    <w:rsid w:val="00BA3B07"/>
    <w:rsid w:val="00BA71B3"/>
    <w:rsid w:val="00BB341F"/>
    <w:rsid w:val="00BB671E"/>
    <w:rsid w:val="00BC0C77"/>
    <w:rsid w:val="00BD5572"/>
    <w:rsid w:val="00BE4DB9"/>
    <w:rsid w:val="00BF6514"/>
    <w:rsid w:val="00C40D6C"/>
    <w:rsid w:val="00C44CE0"/>
    <w:rsid w:val="00C56F3F"/>
    <w:rsid w:val="00C71D22"/>
    <w:rsid w:val="00C908C5"/>
    <w:rsid w:val="00CA1A31"/>
    <w:rsid w:val="00CA223E"/>
    <w:rsid w:val="00CA3F55"/>
    <w:rsid w:val="00CB01EA"/>
    <w:rsid w:val="00CB0DC7"/>
    <w:rsid w:val="00CE2011"/>
    <w:rsid w:val="00CE57CB"/>
    <w:rsid w:val="00D05B9B"/>
    <w:rsid w:val="00D13240"/>
    <w:rsid w:val="00D2035F"/>
    <w:rsid w:val="00D2349F"/>
    <w:rsid w:val="00D41B61"/>
    <w:rsid w:val="00D41E7C"/>
    <w:rsid w:val="00D66DB2"/>
    <w:rsid w:val="00D74155"/>
    <w:rsid w:val="00D76AE2"/>
    <w:rsid w:val="00D853BD"/>
    <w:rsid w:val="00D8749C"/>
    <w:rsid w:val="00DA3AD1"/>
    <w:rsid w:val="00DB12C0"/>
    <w:rsid w:val="00DB4056"/>
    <w:rsid w:val="00DC14E4"/>
    <w:rsid w:val="00DC5819"/>
    <w:rsid w:val="00DD49CF"/>
    <w:rsid w:val="00DD515F"/>
    <w:rsid w:val="00DE0180"/>
    <w:rsid w:val="00DE2C1D"/>
    <w:rsid w:val="00DF0BE9"/>
    <w:rsid w:val="00DF652A"/>
    <w:rsid w:val="00E110A4"/>
    <w:rsid w:val="00E15EEC"/>
    <w:rsid w:val="00E24059"/>
    <w:rsid w:val="00E60490"/>
    <w:rsid w:val="00E70D95"/>
    <w:rsid w:val="00E840DF"/>
    <w:rsid w:val="00E94E0C"/>
    <w:rsid w:val="00E95424"/>
    <w:rsid w:val="00EC180F"/>
    <w:rsid w:val="00EC63CB"/>
    <w:rsid w:val="00ED1669"/>
    <w:rsid w:val="00EF2D3D"/>
    <w:rsid w:val="00F00003"/>
    <w:rsid w:val="00F174E9"/>
    <w:rsid w:val="00F206B8"/>
    <w:rsid w:val="00F22906"/>
    <w:rsid w:val="00F27D7C"/>
    <w:rsid w:val="00F4063C"/>
    <w:rsid w:val="00F41AD8"/>
    <w:rsid w:val="00F536DD"/>
    <w:rsid w:val="00FA50D7"/>
    <w:rsid w:val="00FB167C"/>
    <w:rsid w:val="00FB2E40"/>
    <w:rsid w:val="00FB6C28"/>
    <w:rsid w:val="00FE39C9"/>
    <w:rsid w:val="00FE74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7A9F958"/>
  <w15:docId w15:val="{70AAB43A-B913-47D1-801A-F51A3CF59A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Arial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648E8"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next w:val="Normal"/>
    <w:link w:val="Heading1Char"/>
    <w:uiPriority w:val="9"/>
    <w:qFormat/>
    <w:rsid w:val="00D853BD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853BD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46C89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tblPr/>
  </w:style>
  <w:style w:type="paragraph" w:styleId="Header">
    <w:name w:val="header"/>
    <w:basedOn w:val="Normal"/>
    <w:link w:val="HeaderChar"/>
    <w:unhideWhenUsed/>
    <w:pPr>
      <w:tabs>
        <w:tab w:val="center" w:pos="4680"/>
        <w:tab w:val="right" w:pos="9360"/>
      </w:tabs>
    </w:pPr>
  </w:style>
  <w:style w:type="character" w:customStyle="1" w:styleId="HeaderChar">
    <w:name w:val="Header Char"/>
    <w:link w:val="Header"/>
    <w:rPr>
      <w:rFonts w:ascii="Times New Roman" w:eastAsia="Times New Roman" w:hAnsi="Times New Roman" w:cs="Times New Roman"/>
    </w:rPr>
  </w:style>
  <w:style w:type="paragraph" w:styleId="Footer">
    <w:name w:val="footer"/>
    <w:basedOn w:val="Normal"/>
    <w:link w:val="FooterChar"/>
    <w:uiPriority w:val="99"/>
    <w:unhideWhenUsed/>
    <w:pPr>
      <w:tabs>
        <w:tab w:val="center" w:pos="4680"/>
        <w:tab w:val="right" w:pos="9360"/>
      </w:tabs>
    </w:pPr>
  </w:style>
  <w:style w:type="character" w:customStyle="1" w:styleId="FooterChar">
    <w:name w:val="Footer Char"/>
    <w:link w:val="Footer"/>
    <w:uiPriority w:val="99"/>
    <w:rPr>
      <w:rFonts w:ascii="Times New Roman" w:eastAsia="Times New Roman" w:hAnsi="Times New Roman" w:cs="Times New Roman"/>
    </w:rPr>
  </w:style>
  <w:style w:type="table" w:styleId="MediumShading1-Accent5">
    <w:name w:val="Medium Shading 1 Accent 5"/>
    <w:basedOn w:val="TableNormal"/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paragraph" w:styleId="BalloonText">
    <w:name w:val="Balloon Text"/>
    <w:basedOn w:val="Normal"/>
    <w:link w:val="BalloonTextChar"/>
    <w:uiPriority w:val="99"/>
    <w:semiHidden/>
    <w:unhideWhenUsed/>
    <w:rsid w:val="00374AF3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74AF3"/>
    <w:rPr>
      <w:rFonts w:ascii="Tahoma" w:eastAsia="Times New Roman" w:hAnsi="Tahoma" w:cs="Tahoma"/>
      <w:sz w:val="16"/>
      <w:szCs w:val="16"/>
    </w:rPr>
  </w:style>
  <w:style w:type="table" w:styleId="LightShading">
    <w:name w:val="Light Shading"/>
    <w:basedOn w:val="TableNormal"/>
    <w:uiPriority w:val="60"/>
    <w:rsid w:val="00F206B8"/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character" w:customStyle="1" w:styleId="Heading1Char">
    <w:name w:val="Heading 1 Char"/>
    <w:basedOn w:val="DefaultParagraphFont"/>
    <w:link w:val="Heading1"/>
    <w:uiPriority w:val="9"/>
    <w:rsid w:val="00D853BD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D853BD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1D38BF"/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1D38BF"/>
    <w:rPr>
      <w:rFonts w:ascii="Times New Roman" w:eastAsia="Times New Roman" w:hAnsi="Times New Roman" w:cs="Times New Roman"/>
    </w:rPr>
  </w:style>
  <w:style w:type="character" w:styleId="FootnoteReference">
    <w:name w:val="footnote reference"/>
    <w:basedOn w:val="DefaultParagraphFont"/>
    <w:uiPriority w:val="99"/>
    <w:semiHidden/>
    <w:unhideWhenUsed/>
    <w:rsid w:val="001D38BF"/>
    <w:rPr>
      <w:vertAlign w:val="superscript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795CB7"/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795CB7"/>
    <w:rPr>
      <w:rFonts w:ascii="Times New Roman" w:eastAsia="Times New Roman" w:hAnsi="Times New Roman" w:cs="Times New Roman"/>
    </w:rPr>
  </w:style>
  <w:style w:type="character" w:styleId="EndnoteReference">
    <w:name w:val="endnote reference"/>
    <w:basedOn w:val="DefaultParagraphFont"/>
    <w:uiPriority w:val="99"/>
    <w:semiHidden/>
    <w:unhideWhenUsed/>
    <w:rsid w:val="00795CB7"/>
    <w:rPr>
      <w:vertAlign w:val="superscript"/>
    </w:rPr>
  </w:style>
  <w:style w:type="paragraph" w:customStyle="1" w:styleId="t">
    <w:name w:val="t"/>
    <w:basedOn w:val="Normal"/>
    <w:rsid w:val="005B5FD4"/>
    <w:pPr>
      <w:spacing w:before="100" w:beforeAutospacing="1" w:after="100" w:afterAutospacing="1"/>
    </w:pPr>
    <w:rPr>
      <w:rFonts w:eastAsia="Batang"/>
      <w:sz w:val="24"/>
      <w:szCs w:val="24"/>
      <w:lang w:eastAsia="ko-KR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1A4E7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lang w:val="en-IN"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1A4E73"/>
    <w:rPr>
      <w:rFonts w:ascii="Courier New" w:eastAsia="Times New Roman" w:hAnsi="Courier New" w:cs="Courier New"/>
      <w:lang w:val="en-IN" w:eastAsia="en-IN"/>
    </w:rPr>
  </w:style>
  <w:style w:type="paragraph" w:styleId="NormalWeb">
    <w:name w:val="Normal (Web)"/>
    <w:basedOn w:val="Normal"/>
    <w:uiPriority w:val="99"/>
    <w:rsid w:val="00317063"/>
    <w:pPr>
      <w:spacing w:before="100" w:beforeAutospacing="1" w:after="100" w:afterAutospacing="1"/>
    </w:pPr>
    <w:rPr>
      <w:rFonts w:eastAsia="PMingLiU"/>
      <w:sz w:val="24"/>
      <w:szCs w:val="24"/>
      <w:lang w:eastAsia="zh-TW"/>
    </w:rPr>
  </w:style>
  <w:style w:type="paragraph" w:styleId="ListParagraph">
    <w:name w:val="List Paragraph"/>
    <w:basedOn w:val="Normal"/>
    <w:uiPriority w:val="34"/>
    <w:qFormat/>
    <w:rsid w:val="00317063"/>
    <w:pPr>
      <w:ind w:left="720"/>
      <w:contextualSpacing/>
    </w:pPr>
  </w:style>
  <w:style w:type="character" w:customStyle="1" w:styleId="apple-converted-space">
    <w:name w:val="apple-converted-space"/>
    <w:basedOn w:val="DefaultParagraphFont"/>
    <w:rsid w:val="00DA3AD1"/>
  </w:style>
  <w:style w:type="character" w:styleId="LineNumber">
    <w:name w:val="line number"/>
    <w:basedOn w:val="DefaultParagraphFont"/>
    <w:uiPriority w:val="99"/>
    <w:semiHidden/>
    <w:unhideWhenUsed/>
    <w:rsid w:val="008747EB"/>
  </w:style>
  <w:style w:type="character" w:styleId="PlaceholderText">
    <w:name w:val="Placeholder Text"/>
    <w:basedOn w:val="DefaultParagraphFont"/>
    <w:uiPriority w:val="99"/>
    <w:semiHidden/>
    <w:rsid w:val="00810334"/>
    <w:rPr>
      <w:color w:val="808080"/>
    </w:rPr>
  </w:style>
  <w:style w:type="character" w:styleId="CommentReference">
    <w:name w:val="annotation reference"/>
    <w:basedOn w:val="DefaultParagraphFont"/>
    <w:uiPriority w:val="99"/>
    <w:semiHidden/>
    <w:unhideWhenUsed/>
    <w:rsid w:val="006D04DC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6D04DC"/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6D04DC"/>
    <w:rPr>
      <w:rFonts w:ascii="Times New Roman" w:eastAsia="Times New Roman" w:hAnsi="Times New Roman" w:cs="Times New Roman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6D04DC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6D04DC"/>
    <w:rPr>
      <w:rFonts w:ascii="Times New Roman" w:eastAsia="Times New Roman" w:hAnsi="Times New Roman" w:cs="Times New Roman"/>
      <w:b/>
      <w:bCs/>
    </w:rPr>
  </w:style>
  <w:style w:type="paragraph" w:styleId="Revision">
    <w:name w:val="Revision"/>
    <w:hidden/>
    <w:uiPriority w:val="99"/>
    <w:semiHidden/>
    <w:rsid w:val="00546C89"/>
    <w:rPr>
      <w:rFonts w:ascii="Times New Roman" w:eastAsia="Times New Roman" w:hAnsi="Times New Roman" w:cs="Times New Roman"/>
    </w:rPr>
  </w:style>
  <w:style w:type="character" w:customStyle="1" w:styleId="Heading3Char">
    <w:name w:val="Heading 3 Char"/>
    <w:basedOn w:val="DefaultParagraphFont"/>
    <w:link w:val="Heading3"/>
    <w:uiPriority w:val="9"/>
    <w:rsid w:val="00546C89"/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044E58"/>
    <w:rPr>
      <w:color w:val="0000FF" w:themeColor="hyperlink"/>
      <w:u w:val="single"/>
    </w:rPr>
  </w:style>
  <w:style w:type="table" w:customStyle="1" w:styleId="TableGrid2">
    <w:name w:val="Table Grid2"/>
    <w:basedOn w:val="TableNormal"/>
    <w:next w:val="TableGrid"/>
    <w:uiPriority w:val="39"/>
    <w:rsid w:val="00044E58"/>
    <w:rPr>
      <w:rFonts w:asciiTheme="minorHAnsi" w:eastAsiaTheme="minorHAnsi" w:hAnsiTheme="minorHAnsi" w:cstheme="minorBidi"/>
      <w:sz w:val="22"/>
      <w:szCs w:val="22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1">
    <w:name w:val="Table Grid1"/>
    <w:basedOn w:val="TableNormal"/>
    <w:next w:val="TableGrid"/>
    <w:uiPriority w:val="39"/>
    <w:rsid w:val="00D74155"/>
    <w:rPr>
      <w:sz w:val="22"/>
      <w:szCs w:val="22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3">
    <w:name w:val="Table Grid3"/>
    <w:basedOn w:val="TableNormal"/>
    <w:next w:val="TableGrid"/>
    <w:uiPriority w:val="39"/>
    <w:rsid w:val="00D74155"/>
    <w:rPr>
      <w:sz w:val="22"/>
      <w:szCs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5787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68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629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358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407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3.png"/><Relationship Id="rId18" Type="http://schemas.openxmlformats.org/officeDocument/2006/relationships/hyperlink" Target="mailto:andrew@gmail.com" TargetMode="External"/><Relationship Id="rId3" Type="http://schemas.openxmlformats.org/officeDocument/2006/relationships/styles" Target="styles.xml"/><Relationship Id="rId21" Type="http://schemas.microsoft.com/office/2011/relationships/people" Target="people.xml"/><Relationship Id="rId7" Type="http://schemas.openxmlformats.org/officeDocument/2006/relationships/endnotes" Target="endnotes.xml"/><Relationship Id="rId12" Type="http://schemas.microsoft.com/office/2018/08/relationships/commentsExtensible" Target="commentsExtensible.xml"/><Relationship Id="rId17" Type="http://schemas.openxmlformats.org/officeDocument/2006/relationships/hyperlink" Target="mailto:andrew@gmail.com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6.gif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microsoft.com/office/2016/09/relationships/commentsIds" Target="commentsIds.xm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10" Type="http://schemas.microsoft.com/office/2011/relationships/commentsExtended" Target="commentsExtended.xml"/><Relationship Id="rId19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comments" Target="comments.xml"/><Relationship Id="rId14" Type="http://schemas.openxmlformats.org/officeDocument/2006/relationships/image" Target="media/image4.tiff"/><Relationship Id="rId22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A0D3506-1299-4036-8587-497283D6D5A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54</TotalTime>
  <Pages>5</Pages>
  <Words>605</Words>
  <Characters>3449</Characters>
  <Application>Microsoft Office Word</Application>
  <DocSecurity>0</DocSecurity>
  <Lines>28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gunasekaran</dc:creator>
  <cp:keywords/>
  <cp:lastModifiedBy>Sivakumar Alagusundharam</cp:lastModifiedBy>
  <cp:revision>26</cp:revision>
  <cp:lastPrinted>2017-03-30T12:57:00Z</cp:lastPrinted>
  <dcterms:created xsi:type="dcterms:W3CDTF">2021-02-23T09:32:00Z</dcterms:created>
  <dcterms:modified xsi:type="dcterms:W3CDTF">2025-08-12T10:45:00Z</dcterms:modified>
</cp:coreProperties>
</file>